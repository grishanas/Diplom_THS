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9698" w14:textId="77777777" w:rsidR="00577A20" w:rsidRDefault="00577A20" w:rsidP="00577A20">
      <w:pPr>
        <w:jc w:val="center"/>
      </w:pPr>
      <w:r>
        <w:t>Министерство образования Республики Беларусь</w:t>
      </w:r>
    </w:p>
    <w:p w14:paraId="0E2235B1" w14:textId="77777777" w:rsidR="00577A20" w:rsidRDefault="00577A20" w:rsidP="00577A20">
      <w:pPr>
        <w:jc w:val="center"/>
      </w:pPr>
    </w:p>
    <w:p w14:paraId="51726D24" w14:textId="77777777" w:rsidR="00577A20" w:rsidRDefault="00577A20" w:rsidP="00577A20">
      <w:pPr>
        <w:jc w:val="center"/>
      </w:pPr>
      <w:r>
        <w:t>Учреждение образования</w:t>
      </w:r>
    </w:p>
    <w:p w14:paraId="2DD1CD81" w14:textId="77777777" w:rsidR="00577A20" w:rsidRDefault="00577A20" w:rsidP="00577A20">
      <w:pPr>
        <w:jc w:val="center"/>
      </w:pPr>
      <w:r>
        <w:t>БЕЛОРУССКИЙ ГОСУДАРСТВЕННЫЙ УНИВЕРСИТЕТ</w:t>
      </w:r>
    </w:p>
    <w:p w14:paraId="64C59604" w14:textId="77777777" w:rsidR="00577A20" w:rsidRDefault="00577A20" w:rsidP="00577A20">
      <w:pPr>
        <w:jc w:val="center"/>
      </w:pPr>
      <w:r>
        <w:t>ИНФОРМАТИКИ И РАДИОЭЛЕКТРОНИКИ</w:t>
      </w:r>
    </w:p>
    <w:p w14:paraId="0B191496" w14:textId="77777777" w:rsidR="00577A20" w:rsidRDefault="00577A20" w:rsidP="00577A20">
      <w:pPr>
        <w:jc w:val="center"/>
      </w:pPr>
    </w:p>
    <w:p w14:paraId="5C377F01" w14:textId="77777777" w:rsidR="00577A20" w:rsidRDefault="00577A20" w:rsidP="00577A20">
      <w:pPr>
        <w:jc w:val="center"/>
      </w:pPr>
    </w:p>
    <w:p w14:paraId="58103243" w14:textId="77777777" w:rsidR="00577A20" w:rsidRDefault="00577A20" w:rsidP="00577A20">
      <w:r>
        <w:t>Факультет компьютерных систем и сетей</w:t>
      </w:r>
    </w:p>
    <w:p w14:paraId="00651992" w14:textId="77777777" w:rsidR="00577A20" w:rsidRDefault="00577A20" w:rsidP="00577A20"/>
    <w:p w14:paraId="4192B8BA" w14:textId="77777777" w:rsidR="00577A20" w:rsidRDefault="00577A20" w:rsidP="00577A20">
      <w:r>
        <w:t>Кафедра программного обеспечения информационных технологий</w:t>
      </w:r>
    </w:p>
    <w:p w14:paraId="34C58460" w14:textId="77777777" w:rsidR="00577A20" w:rsidRDefault="00577A20" w:rsidP="00577A20"/>
    <w:p w14:paraId="18741FB5" w14:textId="77777777" w:rsidR="00577A20" w:rsidRDefault="00577A20" w:rsidP="00577A20"/>
    <w:p w14:paraId="39F12B83" w14:textId="77777777" w:rsidR="00577A20" w:rsidRDefault="00577A20" w:rsidP="00577A20">
      <w:pPr>
        <w:ind w:firstLine="5670"/>
      </w:pPr>
      <w:r>
        <w:rPr>
          <w:i/>
          <w:iCs/>
        </w:rPr>
        <w:t>К защите допустить</w:t>
      </w:r>
      <w:r>
        <w:t>:</w:t>
      </w:r>
    </w:p>
    <w:p w14:paraId="741F0260" w14:textId="77777777" w:rsidR="00577A20" w:rsidRDefault="00577A20" w:rsidP="00577A20">
      <w:pPr>
        <w:ind w:firstLine="5670"/>
      </w:pPr>
      <w:r>
        <w:t>Заведующая кафедрой ПОИТ</w:t>
      </w:r>
    </w:p>
    <w:p w14:paraId="64AB0925" w14:textId="77777777" w:rsidR="00577A20" w:rsidRDefault="00577A20" w:rsidP="00577A20">
      <w:pPr>
        <w:ind w:firstLine="5670"/>
      </w:pPr>
      <w:r>
        <w:rPr>
          <w:u w:val="single"/>
        </w:rPr>
        <w:t>                         </w:t>
      </w:r>
      <w:r>
        <w:t xml:space="preserve"> Н. В. Лапицкая</w:t>
      </w:r>
    </w:p>
    <w:p w14:paraId="108ABC6B" w14:textId="77777777" w:rsidR="00577A20" w:rsidRDefault="00577A20" w:rsidP="00577A20">
      <w:pPr>
        <w:ind w:firstLine="5670"/>
      </w:pPr>
    </w:p>
    <w:p w14:paraId="356AFE88" w14:textId="77777777" w:rsidR="00577A20" w:rsidRDefault="00577A20" w:rsidP="00577A20">
      <w:pPr>
        <w:ind w:firstLine="5670"/>
      </w:pPr>
    </w:p>
    <w:p w14:paraId="64B380F2" w14:textId="77777777" w:rsidR="00577A20" w:rsidRDefault="00577A20" w:rsidP="00577A20">
      <w:pPr>
        <w:jc w:val="center"/>
      </w:pPr>
      <w:r>
        <w:t>ПОЯСНИТЕЛЬНАЯ ЗАПИСКА</w:t>
      </w:r>
    </w:p>
    <w:p w14:paraId="5566A013" w14:textId="77777777" w:rsidR="00577A20" w:rsidRDefault="00577A20" w:rsidP="00577A20">
      <w:pPr>
        <w:jc w:val="center"/>
      </w:pPr>
      <w:r>
        <w:t>к дипломному проекту</w:t>
      </w:r>
    </w:p>
    <w:p w14:paraId="5D17E2C6" w14:textId="77777777" w:rsidR="00577A20" w:rsidRDefault="00577A20" w:rsidP="00577A20">
      <w:pPr>
        <w:jc w:val="center"/>
      </w:pPr>
      <w:r>
        <w:t>на тему</w:t>
      </w:r>
    </w:p>
    <w:p w14:paraId="7863B904" w14:textId="77777777" w:rsidR="00577A20" w:rsidRDefault="00577A20" w:rsidP="00577A20">
      <w:pPr>
        <w:jc w:val="center"/>
      </w:pPr>
    </w:p>
    <w:p w14:paraId="10D37A24" w14:textId="77777777" w:rsidR="001F3C92" w:rsidRPr="00F704EE" w:rsidRDefault="001F3C92" w:rsidP="001F3C92">
      <w:pPr>
        <w:pStyle w:val="aff4"/>
        <w:rPr>
          <w:b/>
          <w:caps/>
        </w:rPr>
      </w:pPr>
      <w:r>
        <w:rPr>
          <w:b/>
          <w:caps/>
        </w:rPr>
        <w:t>Программное средство сбора и визуализации технологических параметров химического цеха на платформе .</w:t>
      </w:r>
      <w:r>
        <w:rPr>
          <w:b/>
          <w:caps/>
          <w:lang w:val="en-US"/>
        </w:rPr>
        <w:t>NET</w:t>
      </w:r>
    </w:p>
    <w:p w14:paraId="1C0183A6" w14:textId="77777777" w:rsidR="001F3C92" w:rsidRDefault="001F3C92" w:rsidP="001F3C92">
      <w:pPr>
        <w:pStyle w:val="aff4"/>
        <w:rPr>
          <w:b/>
          <w:caps/>
        </w:rPr>
      </w:pPr>
    </w:p>
    <w:p w14:paraId="64EA2C7C" w14:textId="74D43CA6" w:rsidR="001F3C92" w:rsidRPr="00601B1F" w:rsidRDefault="001F3C92" w:rsidP="001F3C92">
      <w:pPr>
        <w:pStyle w:val="aff4"/>
        <w:ind w:firstLine="0"/>
        <w:jc w:val="both"/>
      </w:pPr>
    </w:p>
    <w:p w14:paraId="06B97784" w14:textId="77777777" w:rsidR="001F3C92" w:rsidRPr="00601B1F" w:rsidRDefault="001F3C92" w:rsidP="001F3C92">
      <w:pPr>
        <w:pStyle w:val="aff4"/>
        <w:rPr>
          <w:lang w:val="en-US"/>
        </w:rPr>
      </w:pPr>
      <w:r w:rsidRPr="00601B1F">
        <w:t>БГУИР  ДП  1-40 01 01</w:t>
      </w:r>
      <w:r w:rsidRPr="00601B1F">
        <w:rPr>
          <w:lang w:val="en-US"/>
        </w:rPr>
        <w:t xml:space="preserve"> </w:t>
      </w:r>
      <w:r>
        <w:rPr>
          <w:lang w:val="en-US"/>
        </w:rPr>
        <w:t>125</w:t>
      </w:r>
      <w:r w:rsidRPr="00601B1F">
        <w:t xml:space="preserve"> ПЗ</w:t>
      </w:r>
    </w:p>
    <w:p w14:paraId="7A13EEC5" w14:textId="0337A383" w:rsidR="00577A20" w:rsidRDefault="00577A20" w:rsidP="00577A20">
      <w:pPr>
        <w:jc w:val="center"/>
      </w:pPr>
    </w:p>
    <w:p w14:paraId="08887F8E" w14:textId="06F510D5" w:rsidR="001F3C92" w:rsidRDefault="001F3C92" w:rsidP="00577A20">
      <w:pPr>
        <w:jc w:val="center"/>
      </w:pPr>
    </w:p>
    <w:p w14:paraId="40A09A93" w14:textId="665B90C9" w:rsidR="001F3C92" w:rsidRDefault="001F3C92" w:rsidP="00577A20">
      <w:pPr>
        <w:jc w:val="cente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828"/>
      </w:tblGrid>
      <w:tr w:rsidR="00577A20" w14:paraId="7FF2F98E" w14:textId="77777777" w:rsidTr="00577A20">
        <w:tc>
          <w:tcPr>
            <w:tcW w:w="6516" w:type="dxa"/>
            <w:vAlign w:val="center"/>
          </w:tcPr>
          <w:p w14:paraId="69BBEE0E" w14:textId="77777777" w:rsidR="00577A20" w:rsidRDefault="00577A20" w:rsidP="00577A20">
            <w:pPr>
              <w:ind w:firstLine="0"/>
            </w:pPr>
            <w:r>
              <w:t>Студент</w:t>
            </w:r>
          </w:p>
        </w:tc>
        <w:tc>
          <w:tcPr>
            <w:tcW w:w="2828" w:type="dxa"/>
            <w:vAlign w:val="center"/>
          </w:tcPr>
          <w:p w14:paraId="69A87DE7" w14:textId="7C486DB1" w:rsidR="00577A20" w:rsidRDefault="001F3C92" w:rsidP="00577A20">
            <w:pPr>
              <w:ind w:firstLine="0"/>
            </w:pPr>
            <w:r>
              <w:t>Г.Б. Насанович</w:t>
            </w:r>
          </w:p>
        </w:tc>
      </w:tr>
      <w:tr w:rsidR="00577A20" w14:paraId="3117C260" w14:textId="77777777" w:rsidTr="00577A20">
        <w:tc>
          <w:tcPr>
            <w:tcW w:w="6516" w:type="dxa"/>
            <w:vAlign w:val="center"/>
          </w:tcPr>
          <w:p w14:paraId="275CB958" w14:textId="77777777" w:rsidR="00577A20" w:rsidRDefault="00577A20" w:rsidP="00577A20">
            <w:pPr>
              <w:ind w:firstLine="0"/>
            </w:pPr>
          </w:p>
        </w:tc>
        <w:tc>
          <w:tcPr>
            <w:tcW w:w="2828" w:type="dxa"/>
            <w:vAlign w:val="center"/>
          </w:tcPr>
          <w:p w14:paraId="2B3F2915" w14:textId="77777777" w:rsidR="00577A20" w:rsidRDefault="00577A20" w:rsidP="00577A20">
            <w:pPr>
              <w:ind w:firstLine="0"/>
            </w:pPr>
          </w:p>
        </w:tc>
      </w:tr>
      <w:tr w:rsidR="00577A20" w14:paraId="0867E5D7" w14:textId="77777777" w:rsidTr="00577A20">
        <w:tc>
          <w:tcPr>
            <w:tcW w:w="6516" w:type="dxa"/>
            <w:vAlign w:val="center"/>
          </w:tcPr>
          <w:p w14:paraId="7788BC1B" w14:textId="77777777" w:rsidR="00577A20" w:rsidRDefault="00577A20" w:rsidP="00577A20">
            <w:pPr>
              <w:ind w:firstLine="0"/>
            </w:pPr>
            <w:r>
              <w:t>Руководитель</w:t>
            </w:r>
          </w:p>
        </w:tc>
        <w:tc>
          <w:tcPr>
            <w:tcW w:w="2828" w:type="dxa"/>
            <w:vAlign w:val="center"/>
          </w:tcPr>
          <w:p w14:paraId="53A552D7" w14:textId="72158D42" w:rsidR="00577A20" w:rsidRDefault="001F3C92" w:rsidP="00577A20">
            <w:pPr>
              <w:ind w:firstLine="0"/>
            </w:pPr>
            <w:r>
              <w:t>В.Л. Богомаз</w:t>
            </w:r>
          </w:p>
        </w:tc>
      </w:tr>
      <w:tr w:rsidR="00577A20" w14:paraId="77D8F217" w14:textId="77777777" w:rsidTr="00577A20">
        <w:tc>
          <w:tcPr>
            <w:tcW w:w="6516" w:type="dxa"/>
            <w:vAlign w:val="center"/>
          </w:tcPr>
          <w:p w14:paraId="14E91385" w14:textId="77777777" w:rsidR="00577A20" w:rsidRDefault="00577A20" w:rsidP="00577A20">
            <w:pPr>
              <w:ind w:firstLine="0"/>
            </w:pPr>
          </w:p>
        </w:tc>
        <w:tc>
          <w:tcPr>
            <w:tcW w:w="2828" w:type="dxa"/>
            <w:vAlign w:val="center"/>
          </w:tcPr>
          <w:p w14:paraId="4C9E8173" w14:textId="77777777" w:rsidR="00577A20" w:rsidRDefault="00577A20" w:rsidP="00577A20">
            <w:pPr>
              <w:ind w:firstLine="0"/>
            </w:pPr>
          </w:p>
        </w:tc>
      </w:tr>
      <w:tr w:rsidR="00577A20" w14:paraId="741C1722" w14:textId="77777777" w:rsidTr="00577A20">
        <w:tc>
          <w:tcPr>
            <w:tcW w:w="6516" w:type="dxa"/>
            <w:vAlign w:val="center"/>
          </w:tcPr>
          <w:p w14:paraId="58CC49F9" w14:textId="77777777" w:rsidR="00577A20" w:rsidRDefault="00577A20" w:rsidP="00577A20">
            <w:pPr>
              <w:ind w:firstLine="0"/>
            </w:pPr>
            <w:r>
              <w:t>Консультанты:</w:t>
            </w:r>
          </w:p>
        </w:tc>
        <w:tc>
          <w:tcPr>
            <w:tcW w:w="2828" w:type="dxa"/>
            <w:vAlign w:val="center"/>
          </w:tcPr>
          <w:p w14:paraId="303ECBC5" w14:textId="77777777" w:rsidR="00577A20" w:rsidRDefault="00577A20" w:rsidP="00577A20">
            <w:pPr>
              <w:ind w:firstLine="0"/>
            </w:pPr>
          </w:p>
        </w:tc>
      </w:tr>
      <w:tr w:rsidR="00577A20" w14:paraId="424B8FE9" w14:textId="77777777" w:rsidTr="00577A20">
        <w:tc>
          <w:tcPr>
            <w:tcW w:w="6516" w:type="dxa"/>
            <w:vAlign w:val="center"/>
          </w:tcPr>
          <w:p w14:paraId="74B079FF" w14:textId="77777777" w:rsidR="00577A20" w:rsidRPr="00E94EA9" w:rsidRDefault="00577A20" w:rsidP="00577A20">
            <w:pPr>
              <w:ind w:firstLine="0"/>
              <w:rPr>
                <w:i/>
                <w:iCs/>
              </w:rPr>
            </w:pPr>
            <w:r>
              <w:rPr>
                <w:i/>
                <w:iCs/>
              </w:rPr>
              <w:t>от кафедры ПОИТ</w:t>
            </w:r>
          </w:p>
        </w:tc>
        <w:tc>
          <w:tcPr>
            <w:tcW w:w="2828" w:type="dxa"/>
            <w:vAlign w:val="center"/>
          </w:tcPr>
          <w:p w14:paraId="31451536" w14:textId="1A0B0B56" w:rsidR="00577A20" w:rsidRDefault="001F3C92" w:rsidP="00577A20">
            <w:pPr>
              <w:ind w:firstLine="0"/>
            </w:pPr>
            <w:r>
              <w:t>В.А. Леванцевич</w:t>
            </w:r>
          </w:p>
        </w:tc>
      </w:tr>
      <w:tr w:rsidR="00577A20" w14:paraId="6E5ED8FD" w14:textId="77777777" w:rsidTr="00577A20">
        <w:tc>
          <w:tcPr>
            <w:tcW w:w="6516" w:type="dxa"/>
            <w:vAlign w:val="center"/>
          </w:tcPr>
          <w:p w14:paraId="67DCA892" w14:textId="77777777" w:rsidR="00577A20" w:rsidRPr="00E94EA9" w:rsidRDefault="00577A20" w:rsidP="00577A20">
            <w:pPr>
              <w:ind w:firstLine="0"/>
              <w:rPr>
                <w:i/>
                <w:iCs/>
              </w:rPr>
            </w:pPr>
            <w:r>
              <w:rPr>
                <w:i/>
                <w:iCs/>
              </w:rPr>
              <w:t>по экономической части</w:t>
            </w:r>
          </w:p>
        </w:tc>
        <w:tc>
          <w:tcPr>
            <w:tcW w:w="2828" w:type="dxa"/>
            <w:vAlign w:val="center"/>
          </w:tcPr>
          <w:p w14:paraId="173BDB75" w14:textId="0D124B9B" w:rsidR="00577A20" w:rsidRDefault="001F3C92" w:rsidP="00577A20">
            <w:pPr>
              <w:ind w:firstLine="0"/>
            </w:pPr>
            <w:r w:rsidRPr="005D40DE">
              <w:t>А.А. Горюшкин</w:t>
            </w:r>
          </w:p>
        </w:tc>
      </w:tr>
      <w:tr w:rsidR="00577A20" w14:paraId="063DC04B" w14:textId="77777777" w:rsidTr="00577A20">
        <w:tc>
          <w:tcPr>
            <w:tcW w:w="6516" w:type="dxa"/>
            <w:vAlign w:val="center"/>
          </w:tcPr>
          <w:p w14:paraId="47B758AC" w14:textId="77777777" w:rsidR="00577A20" w:rsidRDefault="00577A20" w:rsidP="00577A20">
            <w:pPr>
              <w:ind w:firstLine="0"/>
            </w:pPr>
          </w:p>
        </w:tc>
        <w:tc>
          <w:tcPr>
            <w:tcW w:w="2828" w:type="dxa"/>
            <w:vAlign w:val="center"/>
          </w:tcPr>
          <w:p w14:paraId="5FD19493" w14:textId="77777777" w:rsidR="00577A20" w:rsidRDefault="00577A20" w:rsidP="00577A20">
            <w:pPr>
              <w:ind w:firstLine="0"/>
            </w:pPr>
          </w:p>
        </w:tc>
      </w:tr>
      <w:tr w:rsidR="00577A20" w14:paraId="5F30FF02" w14:textId="77777777" w:rsidTr="00577A20">
        <w:tc>
          <w:tcPr>
            <w:tcW w:w="6516" w:type="dxa"/>
            <w:vAlign w:val="center"/>
          </w:tcPr>
          <w:p w14:paraId="0A06BE83" w14:textId="77777777" w:rsidR="00577A20" w:rsidRDefault="00577A20" w:rsidP="00577A20">
            <w:pPr>
              <w:ind w:firstLine="0"/>
            </w:pPr>
            <w:r>
              <w:t>Нормоконтролёр</w:t>
            </w:r>
          </w:p>
        </w:tc>
        <w:tc>
          <w:tcPr>
            <w:tcW w:w="2828" w:type="dxa"/>
            <w:vAlign w:val="center"/>
          </w:tcPr>
          <w:p w14:paraId="3FC76315" w14:textId="043E0314" w:rsidR="00577A20" w:rsidRDefault="001F3C92" w:rsidP="00577A20">
            <w:pPr>
              <w:ind w:firstLine="0"/>
            </w:pPr>
            <w:r w:rsidRPr="005D40DE">
              <w:t>П.</w:t>
            </w:r>
            <w:r>
              <w:t>Н</w:t>
            </w:r>
            <w:r w:rsidRPr="005D40DE">
              <w:t>. К</w:t>
            </w:r>
            <w:r>
              <w:t>расковский</w:t>
            </w:r>
          </w:p>
        </w:tc>
      </w:tr>
      <w:tr w:rsidR="00577A20" w14:paraId="2F938323" w14:textId="77777777" w:rsidTr="00577A20">
        <w:tc>
          <w:tcPr>
            <w:tcW w:w="6516" w:type="dxa"/>
            <w:vAlign w:val="center"/>
          </w:tcPr>
          <w:p w14:paraId="75B3DC85" w14:textId="77777777" w:rsidR="00577A20" w:rsidRDefault="00577A20" w:rsidP="00577A20">
            <w:pPr>
              <w:ind w:firstLine="0"/>
            </w:pPr>
          </w:p>
        </w:tc>
        <w:tc>
          <w:tcPr>
            <w:tcW w:w="2828" w:type="dxa"/>
            <w:vAlign w:val="center"/>
          </w:tcPr>
          <w:p w14:paraId="101FD0A2" w14:textId="77777777" w:rsidR="00577A20" w:rsidRDefault="00577A20" w:rsidP="00577A20">
            <w:pPr>
              <w:ind w:firstLine="0"/>
            </w:pPr>
          </w:p>
        </w:tc>
      </w:tr>
      <w:tr w:rsidR="00577A20" w14:paraId="3EBE7BC7" w14:textId="77777777" w:rsidTr="00577A20">
        <w:tc>
          <w:tcPr>
            <w:tcW w:w="6516" w:type="dxa"/>
            <w:vAlign w:val="center"/>
          </w:tcPr>
          <w:p w14:paraId="491A969A" w14:textId="77777777" w:rsidR="00577A20" w:rsidRDefault="00577A20" w:rsidP="00577A20">
            <w:pPr>
              <w:ind w:firstLine="0"/>
            </w:pPr>
            <w:r>
              <w:t>Рецензент</w:t>
            </w:r>
          </w:p>
        </w:tc>
        <w:tc>
          <w:tcPr>
            <w:tcW w:w="2828" w:type="dxa"/>
            <w:vAlign w:val="center"/>
          </w:tcPr>
          <w:p w14:paraId="1C107753" w14:textId="77777777" w:rsidR="00577A20" w:rsidRDefault="00577A20" w:rsidP="00577A20">
            <w:pPr>
              <w:ind w:firstLine="0"/>
            </w:pPr>
          </w:p>
        </w:tc>
      </w:tr>
    </w:tbl>
    <w:p w14:paraId="2C9F45DB" w14:textId="51DBA2B1" w:rsidR="00577A20" w:rsidDel="00126DFE" w:rsidRDefault="00577A20" w:rsidP="00126DFE">
      <w:pPr>
        <w:ind w:firstLine="0"/>
        <w:rPr>
          <w:del w:id="2" w:author="grishynanash@gmail.com" w:date="2023-05-23T12:34:00Z"/>
        </w:rPr>
        <w:pPrChange w:id="3" w:author="grishynanash@gmail.com" w:date="2023-05-23T12:34:00Z">
          <w:pPr>
            <w:jc w:val="center"/>
          </w:pPr>
        </w:pPrChange>
      </w:pPr>
    </w:p>
    <w:p w14:paraId="75479DC0" w14:textId="77777777" w:rsidR="00577A20" w:rsidRDefault="00577A20" w:rsidP="00126DFE">
      <w:pPr>
        <w:ind w:firstLine="0"/>
        <w:pPrChange w:id="4" w:author="grishynanash@gmail.com" w:date="2023-05-23T12:34:00Z">
          <w:pPr>
            <w:jc w:val="center"/>
          </w:pPr>
        </w:pPrChange>
      </w:pPr>
    </w:p>
    <w:p w14:paraId="2608E010" w14:textId="1405BCCE" w:rsidR="00577A20" w:rsidRPr="00E215D8" w:rsidRDefault="00577A20" w:rsidP="001F3C92">
      <w:pPr>
        <w:jc w:val="center"/>
      </w:pPr>
      <w:r>
        <w:t>Минск 2023</w:t>
      </w:r>
    </w:p>
    <w:p w14:paraId="4B6F0C5D" w14:textId="77777777" w:rsidR="001D60C3" w:rsidRDefault="001D60C3" w:rsidP="001F3491">
      <w:pPr>
        <w:pStyle w:val="a8"/>
      </w:pPr>
    </w:p>
    <w:p w14:paraId="740ABDB9" w14:textId="77777777" w:rsidR="00126DFE" w:rsidRDefault="00126DFE" w:rsidP="001F3491">
      <w:pPr>
        <w:pStyle w:val="a8"/>
        <w:rPr>
          <w:ins w:id="5" w:author="grishynanash@gmail.com" w:date="2023-05-23T12:34:00Z"/>
        </w:rPr>
      </w:pPr>
    </w:p>
    <w:p w14:paraId="6E5B2B83" w14:textId="62305A72" w:rsidR="00992E12" w:rsidRDefault="00992E12" w:rsidP="001F3491">
      <w:pPr>
        <w:pStyle w:val="a8"/>
      </w:pPr>
      <w:r>
        <w:lastRenderedPageBreak/>
        <w:t>Содержание</w:t>
      </w:r>
    </w:p>
    <w:bookmarkStart w:id="6" w:name="_Toc411433880"/>
    <w:bookmarkStart w:id="7" w:name="_Toc411433712"/>
    <w:bookmarkStart w:id="8" w:name="_Toc411433517"/>
    <w:bookmarkStart w:id="9" w:name="_Toc411433279"/>
    <w:bookmarkStart w:id="10" w:name="_Toc388434568"/>
    <w:bookmarkStart w:id="11" w:name="_Toc388266381"/>
    <w:p w14:paraId="2F68BC21" w14:textId="77B810A8" w:rsidR="00116210" w:rsidRDefault="00992E12" w:rsidP="001D60C3">
      <w:pPr>
        <w:pStyle w:val="11"/>
        <w:rPr>
          <w:rFonts w:asciiTheme="minorHAnsi" w:eastAsiaTheme="minorEastAsia" w:hAnsiTheme="minorHAnsi" w:cstheme="minorBidi"/>
          <w:sz w:val="22"/>
          <w:szCs w:val="22"/>
          <w:lang w:eastAsia="ru-RU"/>
        </w:rPr>
        <w:pPrChange w:id="12" w:author="grishynanash@gmail.com" w:date="2023-05-23T12:30:00Z">
          <w:pPr>
            <w:pStyle w:val="11"/>
          </w:pPr>
        </w:pPrChange>
      </w:pPr>
      <w:r>
        <w:fldChar w:fldCharType="begin"/>
      </w:r>
      <w:r>
        <w:instrText xml:space="preserve"> TOC \o "1-3" \h \z \u </w:instrText>
      </w:r>
      <w:r>
        <w:fldChar w:fldCharType="separate"/>
      </w:r>
      <w:r w:rsidR="00577A20">
        <w:fldChar w:fldCharType="begin"/>
      </w:r>
      <w:r w:rsidR="00577A20">
        <w:instrText xml:space="preserve"> HYPERLINK \l "_Toc135661731" </w:instrText>
      </w:r>
      <w:r w:rsidR="00577A20">
        <w:fldChar w:fldCharType="separate"/>
      </w:r>
      <w:r w:rsidR="00116210" w:rsidRPr="0044337B">
        <w:rPr>
          <w:rStyle w:val="a6"/>
        </w:rPr>
        <w:t>Введение</w:t>
      </w:r>
      <w:r w:rsidR="00116210">
        <w:rPr>
          <w:webHidden/>
        </w:rPr>
        <w:tab/>
      </w:r>
      <w:r w:rsidR="00116210">
        <w:rPr>
          <w:webHidden/>
        </w:rPr>
        <w:fldChar w:fldCharType="begin"/>
      </w:r>
      <w:r w:rsidR="00116210">
        <w:rPr>
          <w:webHidden/>
        </w:rPr>
        <w:instrText xml:space="preserve"> PAGEREF _Toc135661731 \h </w:instrText>
      </w:r>
      <w:r w:rsidR="00116210">
        <w:rPr>
          <w:webHidden/>
        </w:rPr>
      </w:r>
      <w:r w:rsidR="00116210">
        <w:rPr>
          <w:webHidden/>
        </w:rPr>
        <w:fldChar w:fldCharType="separate"/>
      </w:r>
      <w:r w:rsidR="00116210">
        <w:rPr>
          <w:webHidden/>
        </w:rPr>
        <w:t>5</w:t>
      </w:r>
      <w:r w:rsidR="00116210">
        <w:rPr>
          <w:webHidden/>
        </w:rPr>
        <w:fldChar w:fldCharType="end"/>
      </w:r>
      <w:r w:rsidR="00577A20">
        <w:fldChar w:fldCharType="end"/>
      </w:r>
    </w:p>
    <w:p w14:paraId="60060398" w14:textId="431FF948" w:rsidR="00116210" w:rsidRDefault="00577A20" w:rsidP="001D60C3">
      <w:pPr>
        <w:pStyle w:val="11"/>
        <w:rPr>
          <w:rFonts w:asciiTheme="minorHAnsi" w:eastAsiaTheme="minorEastAsia" w:hAnsiTheme="minorHAnsi" w:cstheme="minorBidi"/>
          <w:sz w:val="22"/>
          <w:szCs w:val="22"/>
          <w:lang w:eastAsia="ru-RU"/>
        </w:rPr>
        <w:pPrChange w:id="13" w:author="grishynanash@gmail.com" w:date="2023-05-23T12:30:00Z">
          <w:pPr>
            <w:pStyle w:val="11"/>
          </w:pPr>
        </w:pPrChange>
      </w:pPr>
      <w:r>
        <w:fldChar w:fldCharType="begin"/>
      </w:r>
      <w:r>
        <w:instrText xml:space="preserve"> HYPERLINK \l "_Toc135661732" </w:instrText>
      </w:r>
      <w:r>
        <w:fldChar w:fldCharType="separate"/>
      </w:r>
      <w:r w:rsidR="00116210" w:rsidRPr="0044337B">
        <w:rPr>
          <w:rStyle w:val="a6"/>
        </w:rPr>
        <w:t>1 Аналитический обзор программных продуктов, методов и подходов по теме дипломного проекта</w:t>
      </w:r>
      <w:r w:rsidR="00116210">
        <w:rPr>
          <w:webHidden/>
        </w:rPr>
        <w:tab/>
      </w:r>
      <w:r w:rsidR="00116210">
        <w:rPr>
          <w:webHidden/>
        </w:rPr>
        <w:fldChar w:fldCharType="begin"/>
      </w:r>
      <w:r w:rsidR="00116210">
        <w:rPr>
          <w:webHidden/>
        </w:rPr>
        <w:instrText xml:space="preserve"> PAGEREF _Toc135661732 \h </w:instrText>
      </w:r>
      <w:r w:rsidR="00116210">
        <w:rPr>
          <w:webHidden/>
        </w:rPr>
      </w:r>
      <w:r w:rsidR="00116210">
        <w:rPr>
          <w:webHidden/>
        </w:rPr>
        <w:fldChar w:fldCharType="separate"/>
      </w:r>
      <w:r w:rsidR="00116210">
        <w:rPr>
          <w:webHidden/>
        </w:rPr>
        <w:t>7</w:t>
      </w:r>
      <w:r w:rsidR="00116210">
        <w:rPr>
          <w:webHidden/>
        </w:rPr>
        <w:fldChar w:fldCharType="end"/>
      </w:r>
      <w:r>
        <w:fldChar w:fldCharType="end"/>
      </w:r>
    </w:p>
    <w:p w14:paraId="61C4D49B" w14:textId="1D47DBC3" w:rsidR="00116210" w:rsidRDefault="00577A20" w:rsidP="001D60C3">
      <w:pPr>
        <w:pStyle w:val="21"/>
        <w:rPr>
          <w:rFonts w:asciiTheme="minorHAnsi" w:eastAsiaTheme="minorEastAsia" w:hAnsiTheme="minorHAnsi" w:cstheme="minorBidi"/>
          <w:sz w:val="22"/>
          <w:szCs w:val="22"/>
          <w:lang w:eastAsia="ru-RU"/>
        </w:rPr>
        <w:pPrChange w:id="14" w:author="grishynanash@gmail.com" w:date="2023-05-23T12:30:00Z">
          <w:pPr>
            <w:pStyle w:val="21"/>
          </w:pPr>
        </w:pPrChange>
      </w:pPr>
      <w:r>
        <w:fldChar w:fldCharType="begin"/>
      </w:r>
      <w:r>
        <w:instrText xml:space="preserve"> HYPERLINK \l "_Toc135661733" </w:instrText>
      </w:r>
      <w:r>
        <w:fldChar w:fldCharType="separate"/>
      </w:r>
      <w:r w:rsidR="00116210" w:rsidRPr="0044337B">
        <w:rPr>
          <w:rStyle w:val="a6"/>
        </w:rPr>
        <w:t>1.1 Анализ существующих решений по теме дипломного проекта</w:t>
      </w:r>
      <w:r w:rsidR="00116210">
        <w:rPr>
          <w:webHidden/>
        </w:rPr>
        <w:tab/>
      </w:r>
      <w:r w:rsidR="00116210">
        <w:rPr>
          <w:webHidden/>
        </w:rPr>
        <w:fldChar w:fldCharType="begin"/>
      </w:r>
      <w:r w:rsidR="00116210">
        <w:rPr>
          <w:webHidden/>
        </w:rPr>
        <w:instrText xml:space="preserve"> PAGEREF _Toc135661733 \h </w:instrText>
      </w:r>
      <w:r w:rsidR="00116210">
        <w:rPr>
          <w:webHidden/>
        </w:rPr>
      </w:r>
      <w:r w:rsidR="00116210">
        <w:rPr>
          <w:webHidden/>
        </w:rPr>
        <w:fldChar w:fldCharType="separate"/>
      </w:r>
      <w:r w:rsidR="00116210">
        <w:rPr>
          <w:webHidden/>
        </w:rPr>
        <w:t>7</w:t>
      </w:r>
      <w:r w:rsidR="00116210">
        <w:rPr>
          <w:webHidden/>
        </w:rPr>
        <w:fldChar w:fldCharType="end"/>
      </w:r>
      <w:r>
        <w:fldChar w:fldCharType="end"/>
      </w:r>
    </w:p>
    <w:p w14:paraId="571D17D9" w14:textId="3E7301FD" w:rsidR="00116210" w:rsidRDefault="00577A20" w:rsidP="001D60C3">
      <w:pPr>
        <w:pStyle w:val="21"/>
        <w:rPr>
          <w:rFonts w:asciiTheme="minorHAnsi" w:eastAsiaTheme="minorEastAsia" w:hAnsiTheme="minorHAnsi" w:cstheme="minorBidi"/>
          <w:sz w:val="22"/>
          <w:szCs w:val="22"/>
          <w:lang w:eastAsia="ru-RU"/>
        </w:rPr>
        <w:pPrChange w:id="15" w:author="grishynanash@gmail.com" w:date="2023-05-23T12:30:00Z">
          <w:pPr>
            <w:pStyle w:val="21"/>
          </w:pPr>
        </w:pPrChange>
      </w:pPr>
      <w:r>
        <w:fldChar w:fldCharType="begin"/>
      </w:r>
      <w:r>
        <w:instrText xml:space="preserve"> HYPERLINK \l "_Toc135661734" </w:instrText>
      </w:r>
      <w:r>
        <w:fldChar w:fldCharType="separate"/>
      </w:r>
      <w:r w:rsidR="00116210" w:rsidRPr="0044337B">
        <w:rPr>
          <w:rStyle w:val="a6"/>
        </w:rPr>
        <w:t>1.2 Постановка задач дипломного проектирования</w:t>
      </w:r>
      <w:r w:rsidR="00116210">
        <w:rPr>
          <w:webHidden/>
        </w:rPr>
        <w:tab/>
      </w:r>
      <w:r w:rsidR="00116210">
        <w:rPr>
          <w:webHidden/>
        </w:rPr>
        <w:fldChar w:fldCharType="begin"/>
      </w:r>
      <w:r w:rsidR="00116210">
        <w:rPr>
          <w:webHidden/>
        </w:rPr>
        <w:instrText xml:space="preserve"> PAGEREF _Toc135661734 \h </w:instrText>
      </w:r>
      <w:r w:rsidR="00116210">
        <w:rPr>
          <w:webHidden/>
        </w:rPr>
      </w:r>
      <w:r w:rsidR="00116210">
        <w:rPr>
          <w:webHidden/>
        </w:rPr>
        <w:fldChar w:fldCharType="separate"/>
      </w:r>
      <w:r w:rsidR="00116210">
        <w:rPr>
          <w:webHidden/>
        </w:rPr>
        <w:t>13</w:t>
      </w:r>
      <w:r w:rsidR="00116210">
        <w:rPr>
          <w:webHidden/>
        </w:rPr>
        <w:fldChar w:fldCharType="end"/>
      </w:r>
      <w:r>
        <w:fldChar w:fldCharType="end"/>
      </w:r>
    </w:p>
    <w:p w14:paraId="1228BBFF" w14:textId="324D5EA7" w:rsidR="00116210" w:rsidRDefault="00577A20" w:rsidP="001D60C3">
      <w:pPr>
        <w:pStyle w:val="11"/>
        <w:rPr>
          <w:rFonts w:asciiTheme="minorHAnsi" w:eastAsiaTheme="minorEastAsia" w:hAnsiTheme="minorHAnsi" w:cstheme="minorBidi"/>
          <w:sz w:val="22"/>
          <w:szCs w:val="22"/>
          <w:lang w:eastAsia="ru-RU"/>
        </w:rPr>
        <w:pPrChange w:id="16" w:author="grishynanash@gmail.com" w:date="2023-05-23T12:30:00Z">
          <w:pPr>
            <w:pStyle w:val="11"/>
            <w:ind w:left="142" w:hanging="284"/>
          </w:pPr>
        </w:pPrChange>
      </w:pPr>
      <w:r>
        <w:fldChar w:fldCharType="begin"/>
      </w:r>
      <w:r>
        <w:instrText xml:space="preserve"> HYPERLINK \l "_Toc135661735" </w:instrText>
      </w:r>
      <w:r>
        <w:fldChar w:fldCharType="separate"/>
      </w:r>
      <w:r w:rsidR="00116210" w:rsidRPr="0044337B">
        <w:rPr>
          <w:rStyle w:val="a6"/>
        </w:rPr>
        <w:t>2 Моделирование предметной области, Разработка функциональных требований и составление их спецификации</w:t>
      </w:r>
      <w:r w:rsidR="00116210">
        <w:rPr>
          <w:webHidden/>
        </w:rPr>
        <w:tab/>
      </w:r>
      <w:r w:rsidR="00116210">
        <w:rPr>
          <w:webHidden/>
        </w:rPr>
        <w:fldChar w:fldCharType="begin"/>
      </w:r>
      <w:r w:rsidR="00116210">
        <w:rPr>
          <w:webHidden/>
        </w:rPr>
        <w:instrText xml:space="preserve"> PAGEREF _Toc135661735 \h </w:instrText>
      </w:r>
      <w:r w:rsidR="00116210">
        <w:rPr>
          <w:webHidden/>
        </w:rPr>
      </w:r>
      <w:r w:rsidR="00116210">
        <w:rPr>
          <w:webHidden/>
        </w:rPr>
        <w:fldChar w:fldCharType="separate"/>
      </w:r>
      <w:r w:rsidR="00116210">
        <w:rPr>
          <w:webHidden/>
        </w:rPr>
        <w:t>15</w:t>
      </w:r>
      <w:r w:rsidR="00116210">
        <w:rPr>
          <w:webHidden/>
        </w:rPr>
        <w:fldChar w:fldCharType="end"/>
      </w:r>
      <w:r>
        <w:fldChar w:fldCharType="end"/>
      </w:r>
    </w:p>
    <w:p w14:paraId="3FC0E926" w14:textId="2AA97B69" w:rsidR="00116210" w:rsidRDefault="00577A20" w:rsidP="001D60C3">
      <w:pPr>
        <w:pStyle w:val="21"/>
        <w:rPr>
          <w:rFonts w:asciiTheme="minorHAnsi" w:eastAsiaTheme="minorEastAsia" w:hAnsiTheme="minorHAnsi" w:cstheme="minorBidi"/>
          <w:sz w:val="22"/>
          <w:szCs w:val="22"/>
          <w:lang w:eastAsia="ru-RU"/>
        </w:rPr>
        <w:pPrChange w:id="17" w:author="grishynanash@gmail.com" w:date="2023-05-23T12:30:00Z">
          <w:pPr>
            <w:pStyle w:val="21"/>
          </w:pPr>
        </w:pPrChange>
      </w:pPr>
      <w:r>
        <w:fldChar w:fldCharType="begin"/>
      </w:r>
      <w:r>
        <w:instrText xml:space="preserve"> HYPERLINK \l "_Toc135661736" </w:instrText>
      </w:r>
      <w:r>
        <w:fldChar w:fldCharType="separate"/>
      </w:r>
      <w:r w:rsidR="00116210" w:rsidRPr="0044337B">
        <w:rPr>
          <w:rStyle w:val="a6"/>
        </w:rPr>
        <w:t>2.1 Общие сведения и требования к работе программного средства</w:t>
      </w:r>
      <w:r w:rsidR="00116210">
        <w:rPr>
          <w:webHidden/>
        </w:rPr>
        <w:tab/>
      </w:r>
      <w:r w:rsidR="00116210">
        <w:rPr>
          <w:webHidden/>
        </w:rPr>
        <w:fldChar w:fldCharType="begin"/>
      </w:r>
      <w:r w:rsidR="00116210">
        <w:rPr>
          <w:webHidden/>
        </w:rPr>
        <w:instrText xml:space="preserve"> PAGEREF _Toc135661736 \h </w:instrText>
      </w:r>
      <w:r w:rsidR="00116210">
        <w:rPr>
          <w:webHidden/>
        </w:rPr>
      </w:r>
      <w:r w:rsidR="00116210">
        <w:rPr>
          <w:webHidden/>
        </w:rPr>
        <w:fldChar w:fldCharType="separate"/>
      </w:r>
      <w:r w:rsidR="00116210">
        <w:rPr>
          <w:webHidden/>
        </w:rPr>
        <w:t>15</w:t>
      </w:r>
      <w:r w:rsidR="00116210">
        <w:rPr>
          <w:webHidden/>
        </w:rPr>
        <w:fldChar w:fldCharType="end"/>
      </w:r>
      <w:r>
        <w:fldChar w:fldCharType="end"/>
      </w:r>
    </w:p>
    <w:p w14:paraId="66BD2387" w14:textId="0717616B" w:rsidR="00116210" w:rsidRDefault="00577A20" w:rsidP="001D60C3">
      <w:pPr>
        <w:pStyle w:val="21"/>
        <w:rPr>
          <w:rFonts w:asciiTheme="minorHAnsi" w:eastAsiaTheme="minorEastAsia" w:hAnsiTheme="minorHAnsi" w:cstheme="minorBidi"/>
          <w:sz w:val="22"/>
          <w:szCs w:val="22"/>
          <w:lang w:eastAsia="ru-RU"/>
        </w:rPr>
        <w:pPrChange w:id="18" w:author="grishynanash@gmail.com" w:date="2023-05-23T12:30:00Z">
          <w:pPr>
            <w:pStyle w:val="21"/>
          </w:pPr>
        </w:pPrChange>
      </w:pPr>
      <w:r>
        <w:fldChar w:fldCharType="begin"/>
      </w:r>
      <w:r>
        <w:instrText xml:space="preserve"> HYPERLINK \l "_Toc135661737" </w:instrText>
      </w:r>
      <w:r>
        <w:fldChar w:fldCharType="separate"/>
      </w:r>
      <w:r w:rsidR="00116210" w:rsidRPr="0044337B">
        <w:rPr>
          <w:rStyle w:val="a6"/>
        </w:rPr>
        <w:t>2.2 Описание функциональности программного средства</w:t>
      </w:r>
      <w:r w:rsidR="00116210">
        <w:rPr>
          <w:webHidden/>
        </w:rPr>
        <w:tab/>
      </w:r>
      <w:r w:rsidR="00116210">
        <w:rPr>
          <w:webHidden/>
        </w:rPr>
        <w:fldChar w:fldCharType="begin"/>
      </w:r>
      <w:r w:rsidR="00116210">
        <w:rPr>
          <w:webHidden/>
        </w:rPr>
        <w:instrText xml:space="preserve"> PAGEREF _Toc135661737 \h </w:instrText>
      </w:r>
      <w:r w:rsidR="00116210">
        <w:rPr>
          <w:webHidden/>
        </w:rPr>
      </w:r>
      <w:r w:rsidR="00116210">
        <w:rPr>
          <w:webHidden/>
        </w:rPr>
        <w:fldChar w:fldCharType="separate"/>
      </w:r>
      <w:r w:rsidR="00116210">
        <w:rPr>
          <w:webHidden/>
        </w:rPr>
        <w:t>15</w:t>
      </w:r>
      <w:r w:rsidR="00116210">
        <w:rPr>
          <w:webHidden/>
        </w:rPr>
        <w:fldChar w:fldCharType="end"/>
      </w:r>
      <w:r>
        <w:fldChar w:fldCharType="end"/>
      </w:r>
    </w:p>
    <w:p w14:paraId="0108F240" w14:textId="461DE90A" w:rsidR="00116210" w:rsidRDefault="00577A20" w:rsidP="001D60C3">
      <w:pPr>
        <w:pStyle w:val="21"/>
        <w:rPr>
          <w:rFonts w:asciiTheme="minorHAnsi" w:eastAsiaTheme="minorEastAsia" w:hAnsiTheme="minorHAnsi" w:cstheme="minorBidi"/>
          <w:sz w:val="22"/>
          <w:szCs w:val="22"/>
          <w:lang w:eastAsia="ru-RU"/>
        </w:rPr>
        <w:pPrChange w:id="19" w:author="grishynanash@gmail.com" w:date="2023-05-23T12:30:00Z">
          <w:pPr>
            <w:pStyle w:val="21"/>
          </w:pPr>
        </w:pPrChange>
      </w:pPr>
      <w:r>
        <w:fldChar w:fldCharType="begin"/>
      </w:r>
      <w:r>
        <w:instrText xml:space="preserve"> HYPERLINK \l "_Toc135661738" </w:instrText>
      </w:r>
      <w:r>
        <w:fldChar w:fldCharType="separate"/>
      </w:r>
      <w:r w:rsidR="00116210" w:rsidRPr="0044337B">
        <w:rPr>
          <w:rStyle w:val="a6"/>
        </w:rPr>
        <w:t>2.3 Разработка протоколов связи</w:t>
      </w:r>
      <w:r w:rsidR="00116210">
        <w:rPr>
          <w:webHidden/>
        </w:rPr>
        <w:tab/>
      </w:r>
      <w:r w:rsidR="00116210">
        <w:rPr>
          <w:webHidden/>
        </w:rPr>
        <w:fldChar w:fldCharType="begin"/>
      </w:r>
      <w:r w:rsidR="00116210">
        <w:rPr>
          <w:webHidden/>
        </w:rPr>
        <w:instrText xml:space="preserve"> PAGEREF _Toc135661738 \h </w:instrText>
      </w:r>
      <w:r w:rsidR="00116210">
        <w:rPr>
          <w:webHidden/>
        </w:rPr>
      </w:r>
      <w:r w:rsidR="00116210">
        <w:rPr>
          <w:webHidden/>
        </w:rPr>
        <w:fldChar w:fldCharType="separate"/>
      </w:r>
      <w:r w:rsidR="00116210">
        <w:rPr>
          <w:webHidden/>
        </w:rPr>
        <w:t>22</w:t>
      </w:r>
      <w:r w:rsidR="00116210">
        <w:rPr>
          <w:webHidden/>
        </w:rPr>
        <w:fldChar w:fldCharType="end"/>
      </w:r>
      <w:r>
        <w:fldChar w:fldCharType="end"/>
      </w:r>
    </w:p>
    <w:p w14:paraId="4F422C8F" w14:textId="2789A115" w:rsidR="00116210" w:rsidRDefault="00577A20" w:rsidP="001D60C3">
      <w:pPr>
        <w:pStyle w:val="21"/>
        <w:rPr>
          <w:rFonts w:asciiTheme="minorHAnsi" w:eastAsiaTheme="minorEastAsia" w:hAnsiTheme="minorHAnsi" w:cstheme="minorBidi"/>
          <w:sz w:val="22"/>
          <w:szCs w:val="22"/>
          <w:lang w:eastAsia="ru-RU"/>
        </w:rPr>
        <w:pPrChange w:id="20" w:author="grishynanash@gmail.com" w:date="2023-05-23T12:30:00Z">
          <w:pPr>
            <w:pStyle w:val="21"/>
          </w:pPr>
        </w:pPrChange>
      </w:pPr>
      <w:r>
        <w:fldChar w:fldCharType="begin"/>
      </w:r>
      <w:r>
        <w:instrText xml:space="preserve"> HYPERLINK \l "_Toc135661739" </w:instrText>
      </w:r>
      <w:r>
        <w:fldChar w:fldCharType="separate"/>
      </w:r>
      <w:r w:rsidR="00116210" w:rsidRPr="0044337B">
        <w:rPr>
          <w:rStyle w:val="a6"/>
        </w:rPr>
        <w:t>2.4 Разработка информационной модели</w:t>
      </w:r>
      <w:r w:rsidR="00116210">
        <w:rPr>
          <w:webHidden/>
        </w:rPr>
        <w:tab/>
      </w:r>
      <w:r w:rsidR="00116210">
        <w:rPr>
          <w:webHidden/>
        </w:rPr>
        <w:fldChar w:fldCharType="begin"/>
      </w:r>
      <w:r w:rsidR="00116210">
        <w:rPr>
          <w:webHidden/>
        </w:rPr>
        <w:instrText xml:space="preserve"> PAGEREF _Toc135661739 \h </w:instrText>
      </w:r>
      <w:r w:rsidR="00116210">
        <w:rPr>
          <w:webHidden/>
        </w:rPr>
      </w:r>
      <w:r w:rsidR="00116210">
        <w:rPr>
          <w:webHidden/>
        </w:rPr>
        <w:fldChar w:fldCharType="separate"/>
      </w:r>
      <w:r w:rsidR="00116210">
        <w:rPr>
          <w:webHidden/>
        </w:rPr>
        <w:t>23</w:t>
      </w:r>
      <w:r w:rsidR="00116210">
        <w:rPr>
          <w:webHidden/>
        </w:rPr>
        <w:fldChar w:fldCharType="end"/>
      </w:r>
      <w:r>
        <w:fldChar w:fldCharType="end"/>
      </w:r>
    </w:p>
    <w:p w14:paraId="38B44357" w14:textId="7A47BD47" w:rsidR="00116210" w:rsidRDefault="00577A20" w:rsidP="001D60C3">
      <w:pPr>
        <w:pStyle w:val="21"/>
        <w:rPr>
          <w:rFonts w:asciiTheme="minorHAnsi" w:eastAsiaTheme="minorEastAsia" w:hAnsiTheme="minorHAnsi" w:cstheme="minorBidi"/>
          <w:sz w:val="22"/>
          <w:szCs w:val="22"/>
          <w:lang w:eastAsia="ru-RU"/>
        </w:rPr>
        <w:pPrChange w:id="21" w:author="grishynanash@gmail.com" w:date="2023-05-23T12:30:00Z">
          <w:pPr>
            <w:pStyle w:val="21"/>
          </w:pPr>
        </w:pPrChange>
      </w:pPr>
      <w:r>
        <w:fldChar w:fldCharType="begin"/>
      </w:r>
      <w:r>
        <w:instrText xml:space="preserve"> HYPERLINK \l "_Toc135661740" </w:instrText>
      </w:r>
      <w:r>
        <w:fldChar w:fldCharType="separate"/>
      </w:r>
      <w:r w:rsidR="00116210" w:rsidRPr="0044337B">
        <w:rPr>
          <w:rStyle w:val="a6"/>
        </w:rPr>
        <w:t>2.5 Разработка спецификации функциональных требований</w:t>
      </w:r>
      <w:r w:rsidR="00116210">
        <w:rPr>
          <w:webHidden/>
        </w:rPr>
        <w:tab/>
      </w:r>
      <w:r w:rsidR="00116210">
        <w:rPr>
          <w:webHidden/>
        </w:rPr>
        <w:fldChar w:fldCharType="begin"/>
      </w:r>
      <w:r w:rsidR="00116210">
        <w:rPr>
          <w:webHidden/>
        </w:rPr>
        <w:instrText xml:space="preserve"> PAGEREF _Toc135661740 \h </w:instrText>
      </w:r>
      <w:r w:rsidR="00116210">
        <w:rPr>
          <w:webHidden/>
        </w:rPr>
      </w:r>
      <w:r w:rsidR="00116210">
        <w:rPr>
          <w:webHidden/>
        </w:rPr>
        <w:fldChar w:fldCharType="separate"/>
      </w:r>
      <w:r w:rsidR="00116210">
        <w:rPr>
          <w:webHidden/>
        </w:rPr>
        <w:t>24</w:t>
      </w:r>
      <w:r w:rsidR="00116210">
        <w:rPr>
          <w:webHidden/>
        </w:rPr>
        <w:fldChar w:fldCharType="end"/>
      </w:r>
      <w:r>
        <w:fldChar w:fldCharType="end"/>
      </w:r>
    </w:p>
    <w:p w14:paraId="76883A4B" w14:textId="73C867B2" w:rsidR="00116210" w:rsidRDefault="00577A20" w:rsidP="001D60C3">
      <w:pPr>
        <w:pStyle w:val="11"/>
        <w:rPr>
          <w:rFonts w:asciiTheme="minorHAnsi" w:eastAsiaTheme="minorEastAsia" w:hAnsiTheme="minorHAnsi" w:cstheme="minorBidi"/>
          <w:sz w:val="22"/>
          <w:szCs w:val="22"/>
          <w:lang w:eastAsia="ru-RU"/>
        </w:rPr>
        <w:pPrChange w:id="22" w:author="grishynanash@gmail.com" w:date="2023-05-23T12:30:00Z">
          <w:pPr>
            <w:pStyle w:val="11"/>
          </w:pPr>
        </w:pPrChange>
      </w:pPr>
      <w:r>
        <w:fldChar w:fldCharType="begin"/>
      </w:r>
      <w:r>
        <w:instrText xml:space="preserve"> HYPERLINK \l "_Toc135661741" </w:instrText>
      </w:r>
      <w:r>
        <w:fldChar w:fldCharType="separate"/>
      </w:r>
      <w:r w:rsidR="00116210" w:rsidRPr="0044337B">
        <w:rPr>
          <w:rStyle w:val="a6"/>
        </w:rPr>
        <w:t>3 Проектирование программного средства</w:t>
      </w:r>
      <w:r w:rsidR="00116210">
        <w:rPr>
          <w:webHidden/>
        </w:rPr>
        <w:tab/>
      </w:r>
      <w:r w:rsidR="00116210">
        <w:rPr>
          <w:webHidden/>
        </w:rPr>
        <w:fldChar w:fldCharType="begin"/>
      </w:r>
      <w:r w:rsidR="00116210">
        <w:rPr>
          <w:webHidden/>
        </w:rPr>
        <w:instrText xml:space="preserve"> PAGEREF _Toc135661741 \h </w:instrText>
      </w:r>
      <w:r w:rsidR="00116210">
        <w:rPr>
          <w:webHidden/>
        </w:rPr>
      </w:r>
      <w:r w:rsidR="00116210">
        <w:rPr>
          <w:webHidden/>
        </w:rPr>
        <w:fldChar w:fldCharType="separate"/>
      </w:r>
      <w:r w:rsidR="00116210">
        <w:rPr>
          <w:webHidden/>
        </w:rPr>
        <w:t>26</w:t>
      </w:r>
      <w:r w:rsidR="00116210">
        <w:rPr>
          <w:webHidden/>
        </w:rPr>
        <w:fldChar w:fldCharType="end"/>
      </w:r>
      <w:r>
        <w:fldChar w:fldCharType="end"/>
      </w:r>
    </w:p>
    <w:p w14:paraId="63313958" w14:textId="63FA0FAA" w:rsidR="00116210" w:rsidRDefault="00577A20" w:rsidP="001D60C3">
      <w:pPr>
        <w:pStyle w:val="21"/>
        <w:rPr>
          <w:rFonts w:asciiTheme="minorHAnsi" w:eastAsiaTheme="minorEastAsia" w:hAnsiTheme="minorHAnsi" w:cstheme="minorBidi"/>
          <w:sz w:val="22"/>
          <w:szCs w:val="22"/>
          <w:lang w:eastAsia="ru-RU"/>
        </w:rPr>
        <w:pPrChange w:id="23" w:author="grishynanash@gmail.com" w:date="2023-05-23T12:30:00Z">
          <w:pPr>
            <w:pStyle w:val="21"/>
          </w:pPr>
        </w:pPrChange>
      </w:pPr>
      <w:r>
        <w:fldChar w:fldCharType="begin"/>
      </w:r>
      <w:r>
        <w:instrText xml:space="preserve"> HYPERLINK \l "_Toc135661742" </w:instrText>
      </w:r>
      <w:r>
        <w:fldChar w:fldCharType="separate"/>
      </w:r>
      <w:r w:rsidR="00116210" w:rsidRPr="0044337B">
        <w:rPr>
          <w:rStyle w:val="a6"/>
        </w:rPr>
        <w:t>3.1 Разработка программной архитектуры</w:t>
      </w:r>
      <w:r w:rsidR="00116210">
        <w:rPr>
          <w:webHidden/>
        </w:rPr>
        <w:tab/>
      </w:r>
      <w:r w:rsidR="00116210">
        <w:rPr>
          <w:webHidden/>
        </w:rPr>
        <w:fldChar w:fldCharType="begin"/>
      </w:r>
      <w:r w:rsidR="00116210">
        <w:rPr>
          <w:webHidden/>
        </w:rPr>
        <w:instrText xml:space="preserve"> PAGEREF _Toc135661742 \h </w:instrText>
      </w:r>
      <w:r w:rsidR="00116210">
        <w:rPr>
          <w:webHidden/>
        </w:rPr>
      </w:r>
      <w:r w:rsidR="00116210">
        <w:rPr>
          <w:webHidden/>
        </w:rPr>
        <w:fldChar w:fldCharType="separate"/>
      </w:r>
      <w:r w:rsidR="00116210">
        <w:rPr>
          <w:webHidden/>
        </w:rPr>
        <w:t>26</w:t>
      </w:r>
      <w:r w:rsidR="00116210">
        <w:rPr>
          <w:webHidden/>
        </w:rPr>
        <w:fldChar w:fldCharType="end"/>
      </w:r>
      <w:r>
        <w:fldChar w:fldCharType="end"/>
      </w:r>
    </w:p>
    <w:p w14:paraId="7271C699" w14:textId="69135FD7" w:rsidR="00116210" w:rsidRDefault="00577A20" w:rsidP="001D60C3">
      <w:pPr>
        <w:pStyle w:val="21"/>
        <w:rPr>
          <w:rFonts w:asciiTheme="minorHAnsi" w:eastAsiaTheme="minorEastAsia" w:hAnsiTheme="minorHAnsi" w:cstheme="minorBidi"/>
          <w:sz w:val="22"/>
          <w:szCs w:val="22"/>
          <w:lang w:eastAsia="ru-RU"/>
        </w:rPr>
        <w:pPrChange w:id="24" w:author="grishynanash@gmail.com" w:date="2023-05-23T12:30:00Z">
          <w:pPr>
            <w:pStyle w:val="21"/>
          </w:pPr>
        </w:pPrChange>
      </w:pPr>
      <w:r>
        <w:fldChar w:fldCharType="begin"/>
      </w:r>
      <w:r>
        <w:instrText xml:space="preserve"> HYPERLINK \l "_Toc135661743" </w:instrText>
      </w:r>
      <w:r>
        <w:fldChar w:fldCharType="separate"/>
      </w:r>
      <w:r w:rsidR="00116210" w:rsidRPr="0044337B">
        <w:rPr>
          <w:rStyle w:val="a6"/>
        </w:rPr>
        <w:t>3.2 Проектирование архитектуры программного средства</w:t>
      </w:r>
      <w:r w:rsidR="00116210">
        <w:rPr>
          <w:webHidden/>
        </w:rPr>
        <w:tab/>
      </w:r>
      <w:r w:rsidR="00116210">
        <w:rPr>
          <w:webHidden/>
        </w:rPr>
        <w:fldChar w:fldCharType="begin"/>
      </w:r>
      <w:r w:rsidR="00116210">
        <w:rPr>
          <w:webHidden/>
        </w:rPr>
        <w:instrText xml:space="preserve"> PAGEREF _Toc135661743 \h </w:instrText>
      </w:r>
      <w:r w:rsidR="00116210">
        <w:rPr>
          <w:webHidden/>
        </w:rPr>
      </w:r>
      <w:r w:rsidR="00116210">
        <w:rPr>
          <w:webHidden/>
        </w:rPr>
        <w:fldChar w:fldCharType="separate"/>
      </w:r>
      <w:r w:rsidR="00116210">
        <w:rPr>
          <w:webHidden/>
        </w:rPr>
        <w:t>27</w:t>
      </w:r>
      <w:r w:rsidR="00116210">
        <w:rPr>
          <w:webHidden/>
        </w:rPr>
        <w:fldChar w:fldCharType="end"/>
      </w:r>
      <w:r>
        <w:fldChar w:fldCharType="end"/>
      </w:r>
    </w:p>
    <w:p w14:paraId="11DCCF6D" w14:textId="2B553EC9" w:rsidR="00116210" w:rsidRDefault="00577A20" w:rsidP="001D60C3">
      <w:pPr>
        <w:pStyle w:val="21"/>
        <w:rPr>
          <w:rFonts w:asciiTheme="minorHAnsi" w:eastAsiaTheme="minorEastAsia" w:hAnsiTheme="minorHAnsi" w:cstheme="minorBidi"/>
          <w:sz w:val="22"/>
          <w:szCs w:val="22"/>
          <w:lang w:eastAsia="ru-RU"/>
        </w:rPr>
        <w:pPrChange w:id="25" w:author="grishynanash@gmail.com" w:date="2023-05-23T12:30:00Z">
          <w:pPr>
            <w:pStyle w:val="21"/>
          </w:pPr>
        </w:pPrChange>
      </w:pPr>
      <w:r>
        <w:fldChar w:fldCharType="begin"/>
      </w:r>
      <w:r>
        <w:instrText xml:space="preserve"> HYPERLINK \l "_Toc135661744" </w:instrText>
      </w:r>
      <w:r>
        <w:fldChar w:fldCharType="separate"/>
      </w:r>
      <w:r w:rsidR="00116210" w:rsidRPr="0044337B">
        <w:rPr>
          <w:rStyle w:val="a6"/>
        </w:rPr>
        <w:t>3.3 Проектирование базы данных</w:t>
      </w:r>
      <w:r w:rsidR="00116210">
        <w:rPr>
          <w:webHidden/>
        </w:rPr>
        <w:tab/>
      </w:r>
      <w:r w:rsidR="00116210">
        <w:rPr>
          <w:webHidden/>
        </w:rPr>
        <w:fldChar w:fldCharType="begin"/>
      </w:r>
      <w:r w:rsidR="00116210">
        <w:rPr>
          <w:webHidden/>
        </w:rPr>
        <w:instrText xml:space="preserve"> PAGEREF _Toc135661744 \h </w:instrText>
      </w:r>
      <w:r w:rsidR="00116210">
        <w:rPr>
          <w:webHidden/>
        </w:rPr>
      </w:r>
      <w:r w:rsidR="00116210">
        <w:rPr>
          <w:webHidden/>
        </w:rPr>
        <w:fldChar w:fldCharType="separate"/>
      </w:r>
      <w:r w:rsidR="00116210">
        <w:rPr>
          <w:webHidden/>
        </w:rPr>
        <w:t>29</w:t>
      </w:r>
      <w:r w:rsidR="00116210">
        <w:rPr>
          <w:webHidden/>
        </w:rPr>
        <w:fldChar w:fldCharType="end"/>
      </w:r>
      <w:r>
        <w:fldChar w:fldCharType="end"/>
      </w:r>
    </w:p>
    <w:p w14:paraId="5F0E352E" w14:textId="31C2EC07" w:rsidR="00116210" w:rsidRDefault="00577A20" w:rsidP="001D60C3">
      <w:pPr>
        <w:pStyle w:val="21"/>
        <w:rPr>
          <w:rFonts w:asciiTheme="minorHAnsi" w:eastAsiaTheme="minorEastAsia" w:hAnsiTheme="minorHAnsi" w:cstheme="minorBidi"/>
          <w:sz w:val="22"/>
          <w:szCs w:val="22"/>
          <w:lang w:eastAsia="ru-RU"/>
        </w:rPr>
        <w:pPrChange w:id="26" w:author="grishynanash@gmail.com" w:date="2023-05-23T12:30:00Z">
          <w:pPr>
            <w:pStyle w:val="21"/>
          </w:pPr>
        </w:pPrChange>
      </w:pPr>
      <w:r>
        <w:fldChar w:fldCharType="begin"/>
      </w:r>
      <w:r>
        <w:instrText xml:space="preserve"> HYPERLINK \l "_Toc135661745" </w:instrText>
      </w:r>
      <w:r>
        <w:fldChar w:fldCharType="separate"/>
      </w:r>
      <w:r w:rsidR="00116210" w:rsidRPr="0044337B">
        <w:rPr>
          <w:rStyle w:val="a6"/>
        </w:rPr>
        <w:t>3.4 Проектирование алгоритма соединения пользователя и контроллера</w:t>
      </w:r>
      <w:r w:rsidR="00116210">
        <w:rPr>
          <w:webHidden/>
        </w:rPr>
        <w:tab/>
      </w:r>
      <w:r w:rsidR="00116210">
        <w:rPr>
          <w:webHidden/>
        </w:rPr>
        <w:fldChar w:fldCharType="begin"/>
      </w:r>
      <w:r w:rsidR="00116210">
        <w:rPr>
          <w:webHidden/>
        </w:rPr>
        <w:instrText xml:space="preserve"> PAGEREF _Toc135661745 \h </w:instrText>
      </w:r>
      <w:r w:rsidR="00116210">
        <w:rPr>
          <w:webHidden/>
        </w:rPr>
      </w:r>
      <w:r w:rsidR="00116210">
        <w:rPr>
          <w:webHidden/>
        </w:rPr>
        <w:fldChar w:fldCharType="separate"/>
      </w:r>
      <w:r w:rsidR="00116210">
        <w:rPr>
          <w:webHidden/>
        </w:rPr>
        <w:t>30</w:t>
      </w:r>
      <w:r w:rsidR="00116210">
        <w:rPr>
          <w:webHidden/>
        </w:rPr>
        <w:fldChar w:fldCharType="end"/>
      </w:r>
      <w:r>
        <w:fldChar w:fldCharType="end"/>
      </w:r>
    </w:p>
    <w:p w14:paraId="3F1B0279" w14:textId="212CA8B9" w:rsidR="00116210" w:rsidRDefault="00577A20" w:rsidP="001D60C3">
      <w:pPr>
        <w:pStyle w:val="21"/>
        <w:rPr>
          <w:rFonts w:asciiTheme="minorHAnsi" w:eastAsiaTheme="minorEastAsia" w:hAnsiTheme="minorHAnsi" w:cstheme="minorBidi"/>
          <w:sz w:val="22"/>
          <w:szCs w:val="22"/>
          <w:lang w:eastAsia="ru-RU"/>
        </w:rPr>
        <w:pPrChange w:id="27" w:author="grishynanash@gmail.com" w:date="2023-05-23T12:30:00Z">
          <w:pPr>
            <w:pStyle w:val="21"/>
            <w:ind w:left="714" w:hanging="430"/>
          </w:pPr>
        </w:pPrChange>
      </w:pPr>
      <w:r>
        <w:fldChar w:fldCharType="begin"/>
      </w:r>
      <w:r>
        <w:instrText xml:space="preserve"> HYPERLINK \l "_Toc135661746" </w:instrText>
      </w:r>
      <w:r>
        <w:fldChar w:fldCharType="separate"/>
      </w:r>
      <w:r w:rsidR="00116210" w:rsidRPr="0044337B">
        <w:rPr>
          <w:rStyle w:val="a6"/>
        </w:rPr>
        <w:t>3.5 Проектирование алгоритма добавления новой команды для контроллера</w:t>
      </w:r>
      <w:r w:rsidR="001D60C3">
        <w:rPr>
          <w:rStyle w:val="a6"/>
          <w:lang w:val="en-US"/>
        </w:rPr>
        <w:t xml:space="preserve"> </w:t>
      </w:r>
      <w:r w:rsidR="00116210">
        <w:rPr>
          <w:webHidden/>
        </w:rPr>
        <w:tab/>
      </w:r>
      <w:r w:rsidR="00116210">
        <w:rPr>
          <w:webHidden/>
        </w:rPr>
        <w:fldChar w:fldCharType="begin"/>
      </w:r>
      <w:r w:rsidR="00116210">
        <w:rPr>
          <w:webHidden/>
        </w:rPr>
        <w:instrText xml:space="preserve"> PAGEREF _Toc135661746 \h </w:instrText>
      </w:r>
      <w:r w:rsidR="00116210">
        <w:rPr>
          <w:webHidden/>
        </w:rPr>
      </w:r>
      <w:r w:rsidR="00116210">
        <w:rPr>
          <w:webHidden/>
        </w:rPr>
        <w:fldChar w:fldCharType="separate"/>
      </w:r>
      <w:r w:rsidR="00116210">
        <w:rPr>
          <w:webHidden/>
        </w:rPr>
        <w:t>32</w:t>
      </w:r>
      <w:r w:rsidR="00116210">
        <w:rPr>
          <w:webHidden/>
        </w:rPr>
        <w:fldChar w:fldCharType="end"/>
      </w:r>
      <w:r>
        <w:fldChar w:fldCharType="end"/>
      </w:r>
    </w:p>
    <w:p w14:paraId="0A3AB0DB" w14:textId="2A8BB08D" w:rsidR="00116210" w:rsidRDefault="00577A20" w:rsidP="001D60C3">
      <w:pPr>
        <w:pStyle w:val="11"/>
        <w:rPr>
          <w:rFonts w:asciiTheme="minorHAnsi" w:eastAsiaTheme="minorEastAsia" w:hAnsiTheme="minorHAnsi" w:cstheme="minorBidi"/>
          <w:sz w:val="22"/>
          <w:szCs w:val="22"/>
          <w:lang w:eastAsia="ru-RU"/>
        </w:rPr>
        <w:pPrChange w:id="28" w:author="grishynanash@gmail.com" w:date="2023-05-23T12:30:00Z">
          <w:pPr>
            <w:pStyle w:val="11"/>
          </w:pPr>
        </w:pPrChange>
      </w:pPr>
      <w:r>
        <w:fldChar w:fldCharType="begin"/>
      </w:r>
      <w:r>
        <w:instrText xml:space="preserve"> HYPERLINK \l "_Toc135661747" </w:instrText>
      </w:r>
      <w:r>
        <w:fldChar w:fldCharType="separate"/>
      </w:r>
      <w:r w:rsidR="001D60C3">
        <w:rPr>
          <w:rStyle w:val="a6"/>
        </w:rPr>
        <w:t>4 Р</w:t>
      </w:r>
      <w:r w:rsidR="00116210" w:rsidRPr="0044337B">
        <w:rPr>
          <w:rStyle w:val="a6"/>
        </w:rPr>
        <w:t>азработка программного обеспечения</w:t>
      </w:r>
      <w:r w:rsidR="00116210">
        <w:rPr>
          <w:webHidden/>
        </w:rPr>
        <w:tab/>
      </w:r>
      <w:r w:rsidR="00116210">
        <w:rPr>
          <w:webHidden/>
        </w:rPr>
        <w:fldChar w:fldCharType="begin"/>
      </w:r>
      <w:r w:rsidR="00116210">
        <w:rPr>
          <w:webHidden/>
        </w:rPr>
        <w:instrText xml:space="preserve"> PAGEREF _Toc135661747 \h </w:instrText>
      </w:r>
      <w:r w:rsidR="00116210">
        <w:rPr>
          <w:webHidden/>
        </w:rPr>
      </w:r>
      <w:r w:rsidR="00116210">
        <w:rPr>
          <w:webHidden/>
        </w:rPr>
        <w:fldChar w:fldCharType="separate"/>
      </w:r>
      <w:r w:rsidR="00116210">
        <w:rPr>
          <w:webHidden/>
        </w:rPr>
        <w:t>34</w:t>
      </w:r>
      <w:r w:rsidR="00116210">
        <w:rPr>
          <w:webHidden/>
        </w:rPr>
        <w:fldChar w:fldCharType="end"/>
      </w:r>
      <w:r>
        <w:fldChar w:fldCharType="end"/>
      </w:r>
    </w:p>
    <w:p w14:paraId="089F6D52" w14:textId="125CAF81" w:rsidR="00116210" w:rsidRDefault="00577A20" w:rsidP="001D60C3">
      <w:pPr>
        <w:pStyle w:val="21"/>
        <w:rPr>
          <w:rFonts w:asciiTheme="minorHAnsi" w:eastAsiaTheme="minorEastAsia" w:hAnsiTheme="minorHAnsi" w:cstheme="minorBidi"/>
          <w:sz w:val="22"/>
          <w:szCs w:val="22"/>
          <w:lang w:eastAsia="ru-RU"/>
        </w:rPr>
        <w:pPrChange w:id="29" w:author="grishynanash@gmail.com" w:date="2023-05-23T12:30:00Z">
          <w:pPr>
            <w:pStyle w:val="21"/>
          </w:pPr>
        </w:pPrChange>
      </w:pPr>
      <w:r>
        <w:fldChar w:fldCharType="begin"/>
      </w:r>
      <w:r>
        <w:instrText xml:space="preserve"> HYPERLINK \l "_Toc135661748" </w:instrText>
      </w:r>
      <w:r>
        <w:fldChar w:fldCharType="separate"/>
      </w:r>
      <w:r w:rsidR="00116210" w:rsidRPr="0044337B">
        <w:rPr>
          <w:rStyle w:val="a6"/>
        </w:rPr>
        <w:t>4.1 Выбор и обоснование языка и среды разработки программного средства</w:t>
      </w:r>
      <w:r w:rsidR="00116210">
        <w:rPr>
          <w:webHidden/>
        </w:rPr>
        <w:tab/>
      </w:r>
      <w:r w:rsidR="00116210">
        <w:rPr>
          <w:webHidden/>
        </w:rPr>
        <w:fldChar w:fldCharType="begin"/>
      </w:r>
      <w:r w:rsidR="00116210">
        <w:rPr>
          <w:webHidden/>
        </w:rPr>
        <w:instrText xml:space="preserve"> PAGEREF _Toc135661748 \h </w:instrText>
      </w:r>
      <w:r w:rsidR="00116210">
        <w:rPr>
          <w:webHidden/>
        </w:rPr>
      </w:r>
      <w:r w:rsidR="00116210">
        <w:rPr>
          <w:webHidden/>
        </w:rPr>
        <w:fldChar w:fldCharType="separate"/>
      </w:r>
      <w:r w:rsidR="00116210">
        <w:rPr>
          <w:webHidden/>
        </w:rPr>
        <w:t>34</w:t>
      </w:r>
      <w:r w:rsidR="00116210">
        <w:rPr>
          <w:webHidden/>
        </w:rPr>
        <w:fldChar w:fldCharType="end"/>
      </w:r>
      <w:r>
        <w:fldChar w:fldCharType="end"/>
      </w:r>
    </w:p>
    <w:p w14:paraId="67319943" w14:textId="6FCCCD1B" w:rsidR="00116210" w:rsidRDefault="00577A20" w:rsidP="001D60C3">
      <w:pPr>
        <w:pStyle w:val="21"/>
        <w:rPr>
          <w:rFonts w:asciiTheme="minorHAnsi" w:eastAsiaTheme="minorEastAsia" w:hAnsiTheme="minorHAnsi" w:cstheme="minorBidi"/>
          <w:sz w:val="22"/>
          <w:szCs w:val="22"/>
          <w:lang w:eastAsia="ru-RU"/>
        </w:rPr>
        <w:pPrChange w:id="30" w:author="grishynanash@gmail.com" w:date="2023-05-23T12:30:00Z">
          <w:pPr>
            <w:pStyle w:val="21"/>
          </w:pPr>
        </w:pPrChange>
      </w:pPr>
      <w:r>
        <w:fldChar w:fldCharType="begin"/>
      </w:r>
      <w:r>
        <w:instrText xml:space="preserve"> HYPERLINK \l "_Toc135661749" </w:instrText>
      </w:r>
      <w:r>
        <w:fldChar w:fldCharType="separate"/>
      </w:r>
      <w:r w:rsidR="00116210" w:rsidRPr="0044337B">
        <w:rPr>
          <w:rStyle w:val="a6"/>
        </w:rPr>
        <w:t>4.2 Разработка программной архитектуры</w:t>
      </w:r>
      <w:r w:rsidR="00116210">
        <w:rPr>
          <w:webHidden/>
        </w:rPr>
        <w:tab/>
      </w:r>
      <w:r w:rsidR="00116210">
        <w:rPr>
          <w:webHidden/>
        </w:rPr>
        <w:fldChar w:fldCharType="begin"/>
      </w:r>
      <w:r w:rsidR="00116210">
        <w:rPr>
          <w:webHidden/>
        </w:rPr>
        <w:instrText xml:space="preserve"> PAGEREF _Toc135661749 \h </w:instrText>
      </w:r>
      <w:r w:rsidR="00116210">
        <w:rPr>
          <w:webHidden/>
        </w:rPr>
      </w:r>
      <w:r w:rsidR="00116210">
        <w:rPr>
          <w:webHidden/>
        </w:rPr>
        <w:fldChar w:fldCharType="separate"/>
      </w:r>
      <w:r w:rsidR="00116210">
        <w:rPr>
          <w:webHidden/>
        </w:rPr>
        <w:t>35</w:t>
      </w:r>
      <w:r w:rsidR="00116210">
        <w:rPr>
          <w:webHidden/>
        </w:rPr>
        <w:fldChar w:fldCharType="end"/>
      </w:r>
      <w:r>
        <w:fldChar w:fldCharType="end"/>
      </w:r>
    </w:p>
    <w:p w14:paraId="74D17B33" w14:textId="1263B3F8" w:rsidR="00116210" w:rsidRDefault="00577A20" w:rsidP="001D60C3">
      <w:pPr>
        <w:pStyle w:val="11"/>
        <w:rPr>
          <w:rFonts w:asciiTheme="minorHAnsi" w:eastAsiaTheme="minorEastAsia" w:hAnsiTheme="minorHAnsi" w:cstheme="minorBidi"/>
          <w:sz w:val="22"/>
          <w:szCs w:val="22"/>
          <w:lang w:eastAsia="ru-RU"/>
        </w:rPr>
        <w:pPrChange w:id="31" w:author="grishynanash@gmail.com" w:date="2023-05-23T12:30:00Z">
          <w:pPr>
            <w:pStyle w:val="11"/>
          </w:pPr>
        </w:pPrChange>
      </w:pPr>
      <w:r>
        <w:fldChar w:fldCharType="begin"/>
      </w:r>
      <w:r>
        <w:instrText xml:space="preserve"> HYPERLINK \l "_Toc135661750" </w:instrText>
      </w:r>
      <w:r>
        <w:fldChar w:fldCharType="separate"/>
      </w:r>
      <w:r w:rsidR="00116210" w:rsidRPr="0044337B">
        <w:rPr>
          <w:rStyle w:val="a6"/>
        </w:rPr>
        <w:t>5 Тестирование и проверка работоспособности программного средства</w:t>
      </w:r>
      <w:r w:rsidR="00116210">
        <w:rPr>
          <w:webHidden/>
        </w:rPr>
        <w:tab/>
      </w:r>
      <w:r w:rsidR="00116210">
        <w:rPr>
          <w:webHidden/>
        </w:rPr>
        <w:fldChar w:fldCharType="begin"/>
      </w:r>
      <w:r w:rsidR="00116210">
        <w:rPr>
          <w:webHidden/>
        </w:rPr>
        <w:instrText xml:space="preserve"> PAGEREF _Toc135661750 \h </w:instrText>
      </w:r>
      <w:r w:rsidR="00116210">
        <w:rPr>
          <w:webHidden/>
        </w:rPr>
      </w:r>
      <w:r w:rsidR="00116210">
        <w:rPr>
          <w:webHidden/>
        </w:rPr>
        <w:fldChar w:fldCharType="separate"/>
      </w:r>
      <w:r w:rsidR="00116210">
        <w:rPr>
          <w:webHidden/>
        </w:rPr>
        <w:t>36</w:t>
      </w:r>
      <w:r w:rsidR="00116210">
        <w:rPr>
          <w:webHidden/>
        </w:rPr>
        <w:fldChar w:fldCharType="end"/>
      </w:r>
      <w:r>
        <w:fldChar w:fldCharType="end"/>
      </w:r>
    </w:p>
    <w:p w14:paraId="237047E5" w14:textId="2D1BD985" w:rsidR="00116210" w:rsidRDefault="00577A20" w:rsidP="001D60C3">
      <w:pPr>
        <w:pStyle w:val="11"/>
        <w:rPr>
          <w:rFonts w:asciiTheme="minorHAnsi" w:eastAsiaTheme="minorEastAsia" w:hAnsiTheme="minorHAnsi" w:cstheme="minorBidi"/>
          <w:sz w:val="22"/>
          <w:szCs w:val="22"/>
          <w:lang w:eastAsia="ru-RU"/>
        </w:rPr>
        <w:pPrChange w:id="32" w:author="grishynanash@gmail.com" w:date="2023-05-23T12:30:00Z">
          <w:pPr>
            <w:pStyle w:val="11"/>
          </w:pPr>
        </w:pPrChange>
      </w:pPr>
      <w:r>
        <w:fldChar w:fldCharType="begin"/>
      </w:r>
      <w:r>
        <w:instrText xml:space="preserve"> HYPERLINK \l "_Toc135661751" </w:instrText>
      </w:r>
      <w:r>
        <w:fldChar w:fldCharType="separate"/>
      </w:r>
      <w:r w:rsidR="00116210" w:rsidRPr="0044337B">
        <w:rPr>
          <w:rStyle w:val="a6"/>
        </w:rPr>
        <w:t>6 РУКОВОДСТВО ПОЛЬЗОВАТЕЛЯ</w:t>
      </w:r>
      <w:r w:rsidR="00116210">
        <w:rPr>
          <w:webHidden/>
        </w:rPr>
        <w:tab/>
      </w:r>
      <w:r w:rsidR="00116210">
        <w:rPr>
          <w:webHidden/>
        </w:rPr>
        <w:fldChar w:fldCharType="begin"/>
      </w:r>
      <w:r w:rsidR="00116210">
        <w:rPr>
          <w:webHidden/>
        </w:rPr>
        <w:instrText xml:space="preserve"> PAGEREF _Toc135661751 \h </w:instrText>
      </w:r>
      <w:r w:rsidR="00116210">
        <w:rPr>
          <w:webHidden/>
        </w:rPr>
      </w:r>
      <w:r w:rsidR="00116210">
        <w:rPr>
          <w:webHidden/>
        </w:rPr>
        <w:fldChar w:fldCharType="separate"/>
      </w:r>
      <w:r w:rsidR="00116210">
        <w:rPr>
          <w:webHidden/>
        </w:rPr>
        <w:t>38</w:t>
      </w:r>
      <w:r w:rsidR="00116210">
        <w:rPr>
          <w:webHidden/>
        </w:rPr>
        <w:fldChar w:fldCharType="end"/>
      </w:r>
      <w:r>
        <w:fldChar w:fldCharType="end"/>
      </w:r>
    </w:p>
    <w:p w14:paraId="2582D31E" w14:textId="7B141F3A" w:rsidR="00116210" w:rsidRDefault="00577A20" w:rsidP="001D60C3">
      <w:pPr>
        <w:pStyle w:val="11"/>
        <w:rPr>
          <w:rFonts w:asciiTheme="minorHAnsi" w:eastAsiaTheme="minorEastAsia" w:hAnsiTheme="minorHAnsi" w:cstheme="minorBidi"/>
          <w:sz w:val="22"/>
          <w:szCs w:val="22"/>
          <w:lang w:eastAsia="ru-RU"/>
        </w:rPr>
        <w:pPrChange w:id="33" w:author="grishynanash@gmail.com" w:date="2023-05-23T12:30:00Z">
          <w:pPr>
            <w:pStyle w:val="11"/>
          </w:pPr>
        </w:pPrChange>
      </w:pPr>
      <w:r>
        <w:fldChar w:fldCharType="begin"/>
      </w:r>
      <w:r>
        <w:instrText xml:space="preserve"> HYPERLINK \l "_Toc135661752" </w:instrText>
      </w:r>
      <w:r>
        <w:fldChar w:fldCharType="separate"/>
      </w:r>
      <w:r w:rsidR="001D60C3">
        <w:rPr>
          <w:rStyle w:val="a6"/>
        </w:rPr>
        <w:t>7</w:t>
      </w:r>
      <w:r w:rsidR="001D60C3">
        <w:rPr>
          <w:rStyle w:val="a6"/>
          <w:lang w:val="en-US"/>
        </w:rPr>
        <w:t xml:space="preserve"> </w:t>
      </w:r>
      <w:r w:rsidR="00116210" w:rsidRPr="0044337B">
        <w:rPr>
          <w:rStyle w:val="a6"/>
        </w:rPr>
        <w:t>Технико-экономическое обоснование разработки программного средства сбора и визуализации технологических параметров химического цеха на платформе .</w:t>
      </w:r>
      <w:r w:rsidR="00116210" w:rsidRPr="0044337B">
        <w:rPr>
          <w:rStyle w:val="a6"/>
          <w:lang w:val="en-US"/>
        </w:rPr>
        <w:t>NET</w:t>
      </w:r>
      <w:r w:rsidR="00116210">
        <w:rPr>
          <w:webHidden/>
        </w:rPr>
        <w:tab/>
      </w:r>
      <w:r w:rsidR="00116210">
        <w:rPr>
          <w:webHidden/>
        </w:rPr>
        <w:fldChar w:fldCharType="begin"/>
      </w:r>
      <w:r w:rsidR="00116210">
        <w:rPr>
          <w:webHidden/>
        </w:rPr>
        <w:instrText xml:space="preserve"> PAGEREF _Toc135661752 \h </w:instrText>
      </w:r>
      <w:r w:rsidR="00116210">
        <w:rPr>
          <w:webHidden/>
        </w:rPr>
      </w:r>
      <w:r w:rsidR="00116210">
        <w:rPr>
          <w:webHidden/>
        </w:rPr>
        <w:fldChar w:fldCharType="separate"/>
      </w:r>
      <w:r w:rsidR="00116210">
        <w:rPr>
          <w:webHidden/>
        </w:rPr>
        <w:t>39</w:t>
      </w:r>
      <w:r w:rsidR="00116210">
        <w:rPr>
          <w:webHidden/>
        </w:rPr>
        <w:fldChar w:fldCharType="end"/>
      </w:r>
      <w:r>
        <w:fldChar w:fldCharType="end"/>
      </w:r>
    </w:p>
    <w:p w14:paraId="26E9DED9" w14:textId="402E102B" w:rsidR="00116210" w:rsidRDefault="00577A20" w:rsidP="001D60C3">
      <w:pPr>
        <w:pStyle w:val="21"/>
        <w:rPr>
          <w:rFonts w:asciiTheme="minorHAnsi" w:eastAsiaTheme="minorEastAsia" w:hAnsiTheme="minorHAnsi" w:cstheme="minorBidi"/>
          <w:sz w:val="22"/>
          <w:szCs w:val="22"/>
          <w:lang w:eastAsia="ru-RU"/>
        </w:rPr>
        <w:pPrChange w:id="34" w:author="grishynanash@gmail.com" w:date="2023-05-23T12:30:00Z">
          <w:pPr>
            <w:pStyle w:val="21"/>
          </w:pPr>
        </w:pPrChange>
      </w:pPr>
      <w:r>
        <w:fldChar w:fldCharType="begin"/>
      </w:r>
      <w:r>
        <w:instrText xml:space="preserve"> HYPERLINK \l "_Toc135661753" </w:instrText>
      </w:r>
      <w:r>
        <w:fldChar w:fldCharType="separate"/>
      </w:r>
      <w:r w:rsidR="00116210" w:rsidRPr="0044337B">
        <w:rPr>
          <w:rStyle w:val="a6"/>
        </w:rPr>
        <w:t>7.1 Описание функций, назначения и потенциальных пользователей ПО</w:t>
      </w:r>
      <w:r w:rsidR="00116210">
        <w:rPr>
          <w:webHidden/>
        </w:rPr>
        <w:tab/>
      </w:r>
      <w:r w:rsidR="00116210">
        <w:rPr>
          <w:webHidden/>
        </w:rPr>
        <w:fldChar w:fldCharType="begin"/>
      </w:r>
      <w:r w:rsidR="00116210">
        <w:rPr>
          <w:webHidden/>
        </w:rPr>
        <w:instrText xml:space="preserve"> PAGEREF _Toc135661753 \h </w:instrText>
      </w:r>
      <w:r w:rsidR="00116210">
        <w:rPr>
          <w:webHidden/>
        </w:rPr>
      </w:r>
      <w:r w:rsidR="00116210">
        <w:rPr>
          <w:webHidden/>
        </w:rPr>
        <w:fldChar w:fldCharType="separate"/>
      </w:r>
      <w:r w:rsidR="00116210">
        <w:rPr>
          <w:webHidden/>
        </w:rPr>
        <w:t>39</w:t>
      </w:r>
      <w:r w:rsidR="00116210">
        <w:rPr>
          <w:webHidden/>
        </w:rPr>
        <w:fldChar w:fldCharType="end"/>
      </w:r>
      <w:r>
        <w:fldChar w:fldCharType="end"/>
      </w:r>
    </w:p>
    <w:p w14:paraId="7516E01A" w14:textId="39213BC4" w:rsidR="00116210" w:rsidRDefault="00577A20" w:rsidP="001D60C3">
      <w:pPr>
        <w:pStyle w:val="21"/>
        <w:rPr>
          <w:rFonts w:asciiTheme="minorHAnsi" w:eastAsiaTheme="minorEastAsia" w:hAnsiTheme="minorHAnsi" w:cstheme="minorBidi"/>
          <w:sz w:val="22"/>
          <w:szCs w:val="22"/>
          <w:lang w:eastAsia="ru-RU"/>
        </w:rPr>
        <w:pPrChange w:id="35" w:author="grishynanash@gmail.com" w:date="2023-05-23T12:30:00Z">
          <w:pPr>
            <w:pStyle w:val="21"/>
          </w:pPr>
        </w:pPrChange>
      </w:pPr>
      <w:r>
        <w:fldChar w:fldCharType="begin"/>
      </w:r>
      <w:r>
        <w:instrText xml:space="preserve"> HYPERLINK \l "_Toc135661754" </w:instrText>
      </w:r>
      <w:r>
        <w:fldChar w:fldCharType="separate"/>
      </w:r>
      <w:r w:rsidR="00116210" w:rsidRPr="0044337B">
        <w:rPr>
          <w:rStyle w:val="a6"/>
        </w:rPr>
        <w:t>7.2 Расчет затрат на разработку программного продукта</w:t>
      </w:r>
      <w:r w:rsidR="00116210">
        <w:rPr>
          <w:webHidden/>
        </w:rPr>
        <w:tab/>
      </w:r>
      <w:r w:rsidR="00116210">
        <w:rPr>
          <w:webHidden/>
        </w:rPr>
        <w:fldChar w:fldCharType="begin"/>
      </w:r>
      <w:r w:rsidR="00116210">
        <w:rPr>
          <w:webHidden/>
        </w:rPr>
        <w:instrText xml:space="preserve"> PAGEREF _Toc135661754 \h </w:instrText>
      </w:r>
      <w:r w:rsidR="00116210">
        <w:rPr>
          <w:webHidden/>
        </w:rPr>
      </w:r>
      <w:r w:rsidR="00116210">
        <w:rPr>
          <w:webHidden/>
        </w:rPr>
        <w:fldChar w:fldCharType="separate"/>
      </w:r>
      <w:r w:rsidR="00116210">
        <w:rPr>
          <w:webHidden/>
        </w:rPr>
        <w:t>39</w:t>
      </w:r>
      <w:r w:rsidR="00116210">
        <w:rPr>
          <w:webHidden/>
        </w:rPr>
        <w:fldChar w:fldCharType="end"/>
      </w:r>
      <w:r>
        <w:fldChar w:fldCharType="end"/>
      </w:r>
    </w:p>
    <w:p w14:paraId="09A04B45" w14:textId="5E472146" w:rsidR="00116210" w:rsidRDefault="00577A20" w:rsidP="001D60C3">
      <w:pPr>
        <w:pStyle w:val="21"/>
        <w:rPr>
          <w:rFonts w:asciiTheme="minorHAnsi" w:eastAsiaTheme="minorEastAsia" w:hAnsiTheme="minorHAnsi" w:cstheme="minorBidi"/>
          <w:sz w:val="22"/>
          <w:szCs w:val="22"/>
          <w:lang w:eastAsia="ru-RU"/>
        </w:rPr>
        <w:pPrChange w:id="36" w:author="grishynanash@gmail.com" w:date="2023-05-23T12:30:00Z">
          <w:pPr>
            <w:pStyle w:val="21"/>
          </w:pPr>
        </w:pPrChange>
      </w:pPr>
      <w:r>
        <w:fldChar w:fldCharType="begin"/>
      </w:r>
      <w:r>
        <w:instrText xml:space="preserve"> HYPERLINK \l "_Toc135661755" </w:instrText>
      </w:r>
      <w:r>
        <w:fldChar w:fldCharType="separate"/>
      </w:r>
      <w:r w:rsidR="00116210" w:rsidRPr="0044337B">
        <w:rPr>
          <w:rStyle w:val="a6"/>
        </w:rPr>
        <w:t>7.3 Оценка результата (эффекта) от использования ПО</w:t>
      </w:r>
      <w:r w:rsidR="00116210">
        <w:rPr>
          <w:webHidden/>
        </w:rPr>
        <w:tab/>
      </w:r>
      <w:r w:rsidR="00116210">
        <w:rPr>
          <w:webHidden/>
        </w:rPr>
        <w:fldChar w:fldCharType="begin"/>
      </w:r>
      <w:r w:rsidR="00116210">
        <w:rPr>
          <w:webHidden/>
        </w:rPr>
        <w:instrText xml:space="preserve"> PAGEREF _Toc135661755 \h </w:instrText>
      </w:r>
      <w:r w:rsidR="00116210">
        <w:rPr>
          <w:webHidden/>
        </w:rPr>
      </w:r>
      <w:r w:rsidR="00116210">
        <w:rPr>
          <w:webHidden/>
        </w:rPr>
        <w:fldChar w:fldCharType="separate"/>
      </w:r>
      <w:r w:rsidR="00116210">
        <w:rPr>
          <w:webHidden/>
        </w:rPr>
        <w:t>41</w:t>
      </w:r>
      <w:r w:rsidR="00116210">
        <w:rPr>
          <w:webHidden/>
        </w:rPr>
        <w:fldChar w:fldCharType="end"/>
      </w:r>
      <w:r>
        <w:fldChar w:fldCharType="end"/>
      </w:r>
    </w:p>
    <w:p w14:paraId="6574596D" w14:textId="1429967A" w:rsidR="00116210" w:rsidRDefault="00577A20" w:rsidP="001D60C3">
      <w:pPr>
        <w:pStyle w:val="11"/>
        <w:rPr>
          <w:rFonts w:asciiTheme="minorHAnsi" w:eastAsiaTheme="minorEastAsia" w:hAnsiTheme="minorHAnsi" w:cstheme="minorBidi"/>
          <w:sz w:val="22"/>
          <w:szCs w:val="22"/>
          <w:lang w:eastAsia="ru-RU"/>
        </w:rPr>
        <w:pPrChange w:id="37" w:author="grishynanash@gmail.com" w:date="2023-05-23T12:30:00Z">
          <w:pPr>
            <w:pStyle w:val="11"/>
          </w:pPr>
        </w:pPrChange>
      </w:pPr>
      <w:r>
        <w:fldChar w:fldCharType="begin"/>
      </w:r>
      <w:r>
        <w:instrText xml:space="preserve"> HYPERLINK \l "_Toc135661756" </w:instrText>
      </w:r>
      <w:r>
        <w:fldChar w:fldCharType="separate"/>
      </w:r>
      <w:r w:rsidR="00116210" w:rsidRPr="0044337B">
        <w:rPr>
          <w:rStyle w:val="a6"/>
        </w:rPr>
        <w:t>Заключение</w:t>
      </w:r>
      <w:r w:rsidR="00116210">
        <w:rPr>
          <w:webHidden/>
        </w:rPr>
        <w:tab/>
      </w:r>
      <w:r w:rsidR="00116210">
        <w:rPr>
          <w:webHidden/>
        </w:rPr>
        <w:fldChar w:fldCharType="begin"/>
      </w:r>
      <w:r w:rsidR="00116210">
        <w:rPr>
          <w:webHidden/>
        </w:rPr>
        <w:instrText xml:space="preserve"> PAGEREF _Toc135661756 \h </w:instrText>
      </w:r>
      <w:r w:rsidR="00116210">
        <w:rPr>
          <w:webHidden/>
        </w:rPr>
      </w:r>
      <w:r w:rsidR="00116210">
        <w:rPr>
          <w:webHidden/>
        </w:rPr>
        <w:fldChar w:fldCharType="separate"/>
      </w:r>
      <w:r w:rsidR="00116210">
        <w:rPr>
          <w:webHidden/>
        </w:rPr>
        <w:t>43</w:t>
      </w:r>
      <w:r w:rsidR="00116210">
        <w:rPr>
          <w:webHidden/>
        </w:rPr>
        <w:fldChar w:fldCharType="end"/>
      </w:r>
      <w:r>
        <w:fldChar w:fldCharType="end"/>
      </w:r>
    </w:p>
    <w:p w14:paraId="6A9490FD" w14:textId="31888E50" w:rsidR="00992E12" w:rsidRDefault="00992E12" w:rsidP="001D60C3">
      <w:pPr>
        <w:pStyle w:val="11"/>
        <w:pPrChange w:id="38" w:author="grishynanash@gmail.com" w:date="2023-05-23T12:30:00Z">
          <w:pPr>
            <w:pStyle w:val="11"/>
          </w:pPr>
        </w:pPrChange>
      </w:pPr>
      <w:r>
        <w:fldChar w:fldCharType="end"/>
      </w:r>
    </w:p>
    <w:p w14:paraId="608B1FD0" w14:textId="77777777" w:rsidR="00992E12" w:rsidRDefault="00992E12" w:rsidP="001F3491">
      <w:pPr>
        <w:pStyle w:val="a9"/>
      </w:pPr>
      <w:bookmarkStart w:id="39" w:name="_Toc411870072"/>
      <w:bookmarkStart w:id="40" w:name="_Toc135661731"/>
      <w:bookmarkEnd w:id="6"/>
      <w:bookmarkEnd w:id="7"/>
      <w:bookmarkEnd w:id="8"/>
      <w:bookmarkEnd w:id="9"/>
      <w:bookmarkEnd w:id="10"/>
      <w:bookmarkEnd w:id="11"/>
      <w:r>
        <w:lastRenderedPageBreak/>
        <w:t>Введение</w:t>
      </w:r>
      <w:bookmarkEnd w:id="39"/>
      <w:bookmarkEnd w:id="40"/>
    </w:p>
    <w:p w14:paraId="4818DF36" w14:textId="77777777" w:rsidR="001F3491" w:rsidRDefault="001F3491" w:rsidP="001F3491">
      <w:pPr>
        <w:pStyle w:val="a2"/>
        <w:rPr>
          <w:shd w:val="clear" w:color="auto" w:fill="FFFFFF"/>
        </w:rPr>
      </w:pPr>
    </w:p>
    <w:p w14:paraId="54504999" w14:textId="60A57F7E" w:rsidR="00437A22" w:rsidRPr="001F3491" w:rsidRDefault="0042538E" w:rsidP="001F3491">
      <w:pPr>
        <w:pStyle w:val="a2"/>
      </w:pPr>
      <w:r w:rsidRPr="001F3491">
        <w:t xml:space="preserve">Современные производства </w:t>
      </w:r>
      <w:r w:rsidR="008609B3" w:rsidRPr="001F3491">
        <w:t xml:space="preserve">являются сложными системами состоящие из большого количества технологических процессов. Каждый процесс состоит из технологических операций. </w:t>
      </w:r>
      <w:r w:rsidR="00C0187D" w:rsidRPr="001F3491">
        <w:t xml:space="preserve">Для правильного выполнения </w:t>
      </w:r>
      <w:r w:rsidR="00803217" w:rsidRPr="001F3491">
        <w:t>технологической</w:t>
      </w:r>
      <w:r w:rsidR="00C0187D" w:rsidRPr="001F3491">
        <w:t xml:space="preserve"> </w:t>
      </w:r>
      <w:r w:rsidR="00803217" w:rsidRPr="001F3491">
        <w:t>операции</w:t>
      </w:r>
      <w:r w:rsidR="00C0187D" w:rsidRPr="001F3491">
        <w:t xml:space="preserve"> необходима контролировать входные и выходные технические параметры.</w:t>
      </w:r>
      <w:r w:rsidR="00803217" w:rsidRPr="001F3491">
        <w:t xml:space="preserve"> При использовании простых технологических процессов человек может самостоятельно отслеживать параметры</w:t>
      </w:r>
      <w:r w:rsidR="00437A22" w:rsidRPr="001F3491">
        <w:t xml:space="preserve"> и изменять их</w:t>
      </w:r>
      <w:r w:rsidR="00803217" w:rsidRPr="001F3491">
        <w:t xml:space="preserve">, но если технологический процесс имеет большое количество параметров, большую скорость изменения параметров, то человек не сможет правильно осуществлять </w:t>
      </w:r>
      <w:r w:rsidR="00437A22" w:rsidRPr="001F3491">
        <w:t>необходимые операции. В это время на место человека приходят автоматизированные системы управления технологических процессов.</w:t>
      </w:r>
    </w:p>
    <w:p w14:paraId="27246706" w14:textId="77777777" w:rsidR="004D0FF8" w:rsidRPr="001F3491" w:rsidRDefault="00437A22" w:rsidP="001F3491">
      <w:pPr>
        <w:pStyle w:val="a2"/>
      </w:pPr>
      <w:r w:rsidRPr="001F3491">
        <w:t xml:space="preserve">Электроэнергетика относится к одной из самых </w:t>
      </w:r>
      <w:r w:rsidR="004D0FF8" w:rsidRPr="001F3491">
        <w:t>важных отраслей промышленности. Генерация электроэнергии является первым этапом доставки электроэнергии конечному пользователю.</w:t>
      </w:r>
    </w:p>
    <w:p w14:paraId="3A910EFF" w14:textId="77777777" w:rsidR="00967A23" w:rsidRPr="001F3491" w:rsidRDefault="004D0FF8" w:rsidP="001F3491">
      <w:pPr>
        <w:pStyle w:val="a2"/>
      </w:pPr>
      <w:r w:rsidRPr="001F3491">
        <w:t>Для генерации электроэнергии используются различные способы генерации. К этим способам отно</w:t>
      </w:r>
      <w:r w:rsidR="00967A23" w:rsidRPr="001F3491">
        <w:t>сятся:</w:t>
      </w:r>
    </w:p>
    <w:p w14:paraId="69F920DB" w14:textId="77777777" w:rsidR="00E141AF" w:rsidRDefault="00967A23" w:rsidP="001F3491">
      <w:pPr>
        <w:pStyle w:val="a"/>
      </w:pPr>
      <w:r>
        <w:t>ядерная энергетика</w:t>
      </w:r>
      <w:r>
        <w:rPr>
          <w:lang w:val="en-US"/>
        </w:rPr>
        <w:t>;</w:t>
      </w:r>
    </w:p>
    <w:p w14:paraId="156E51B2" w14:textId="77777777" w:rsidR="00967A23" w:rsidRDefault="00967A23" w:rsidP="001F3491">
      <w:pPr>
        <w:pStyle w:val="a"/>
      </w:pPr>
      <w:r>
        <w:t>тепловая энергетика</w:t>
      </w:r>
      <w:r>
        <w:rPr>
          <w:lang w:val="en-US"/>
        </w:rPr>
        <w:t>;</w:t>
      </w:r>
    </w:p>
    <w:p w14:paraId="4440CEDD" w14:textId="77777777" w:rsidR="00967A23" w:rsidRPr="00967A23" w:rsidRDefault="00967A23" w:rsidP="001F3491">
      <w:pPr>
        <w:pStyle w:val="a"/>
      </w:pPr>
      <w:r>
        <w:t>гидроэнергетика</w:t>
      </w:r>
      <w:r>
        <w:rPr>
          <w:lang w:val="en-US"/>
        </w:rPr>
        <w:t>;</w:t>
      </w:r>
    </w:p>
    <w:p w14:paraId="054CCCC8" w14:textId="77777777" w:rsidR="00967A23" w:rsidRDefault="00967A23" w:rsidP="001F3491">
      <w:pPr>
        <w:pStyle w:val="a"/>
      </w:pPr>
      <w:r>
        <w:t>альтернативная энергетика.</w:t>
      </w:r>
    </w:p>
    <w:p w14:paraId="6E58B59F" w14:textId="77777777" w:rsidR="00AF3EBD" w:rsidRDefault="00967A23" w:rsidP="001F3491">
      <w:pPr>
        <w:pStyle w:val="a2"/>
      </w:pPr>
      <w:commentRangeStart w:id="41"/>
      <w:r>
        <w:t xml:space="preserve"> </w:t>
      </w:r>
      <w:r w:rsidR="00EB163F">
        <w:t>На территории нашей страны основным производителем электроэнергии являются тепловые электростанции.</w:t>
      </w:r>
      <w:commentRangeEnd w:id="41"/>
      <w:r w:rsidR="00EB163F">
        <w:rPr>
          <w:rStyle w:val="afe"/>
        </w:rPr>
        <w:commentReference w:id="41"/>
      </w:r>
      <w:r w:rsidR="00EB163F">
        <w:t xml:space="preserve"> Для тепловых электростанций вода является одним </w:t>
      </w:r>
      <w:r w:rsidR="006B088A">
        <w:t>из важн</w:t>
      </w:r>
      <w:r w:rsidR="00AF3EBD">
        <w:t xml:space="preserve">ых компонентов для производства. </w:t>
      </w:r>
    </w:p>
    <w:p w14:paraId="5C3C91F7" w14:textId="77777777" w:rsidR="00C52C13" w:rsidRDefault="00AF3EBD" w:rsidP="001F3491">
      <w:pPr>
        <w:pStyle w:val="a2"/>
      </w:pPr>
      <w:r>
        <w:t>Вода, взятая из обычных источников, не подходит для ТЭС. В не отчищенной воде содержится большое количество растворимых и не растворимых веществ.</w:t>
      </w:r>
      <w:r w:rsidR="00C52C13">
        <w:t xml:space="preserve"> Примеси в воде приносят много проблем при использовании. К таким проблема относиться накипь и ускоренная коррозия.</w:t>
      </w:r>
    </w:p>
    <w:p w14:paraId="1AB89EA7" w14:textId="77777777" w:rsidR="00F17673" w:rsidRDefault="00DE4C91" w:rsidP="001F3491">
      <w:pPr>
        <w:pStyle w:val="a2"/>
      </w:pPr>
      <w:r>
        <w:tab/>
        <w:t xml:space="preserve">Накипь – это твердые отложения солей, образующиеся в процессе выкипания воды. Данные отложения приводят к снижению эффективности водонагревательных устройств, вызывать перегрев оборудования, могут приводить к закупориванию труб. Проводить ручную очистку на электростанции </w:t>
      </w:r>
      <w:r w:rsidR="00F17673">
        <w:t>невозможно, так как для ручной очистки необходимо остановить полностью производство, что ведет к огромным потерям.</w:t>
      </w:r>
    </w:p>
    <w:p w14:paraId="37AB320D" w14:textId="77777777" w:rsidR="00F17673" w:rsidRDefault="00F17673" w:rsidP="001F3491">
      <w:pPr>
        <w:pStyle w:val="a2"/>
      </w:pPr>
      <w:r>
        <w:tab/>
        <w:t>Газы растворимые в воде могут приводить к ускоренному коррозированною металлических деталей, что приводит к необходимости постоянно проводить сложные ремонтные работы.</w:t>
      </w:r>
    </w:p>
    <w:p w14:paraId="3DABFE34" w14:textId="77777777" w:rsidR="00F17673" w:rsidRDefault="00AF3EBD" w:rsidP="001F3491">
      <w:pPr>
        <w:pStyle w:val="a2"/>
      </w:pPr>
      <w:r>
        <w:t>Очистка воды – один из необходимых технологических процессов.</w:t>
      </w:r>
      <w:r w:rsidR="00F17673">
        <w:t xml:space="preserve"> Данный процесс позволяет подготовить воду к поступлению в водонагреватель, что значительно снижает ущерб от примесей в воде.</w:t>
      </w:r>
    </w:p>
    <w:p w14:paraId="0A43F6CC" w14:textId="77777777" w:rsidR="00D4219B" w:rsidRDefault="00F17673" w:rsidP="001F3491">
      <w:pPr>
        <w:pStyle w:val="a2"/>
      </w:pPr>
      <w:r>
        <w:t xml:space="preserve">Для автоматизации технологического процесса водоочистки используются системы, основанные на программируемых логических </w:t>
      </w:r>
      <w:r>
        <w:lastRenderedPageBreak/>
        <w:t xml:space="preserve">контроллерах. Данные устройства позволяют выполнять большинство операций в автоматическом режиме. ПЛК </w:t>
      </w:r>
      <w:r w:rsidR="00623C2E">
        <w:t>зачастую работают в режиме реального времени, что позволяет отслеживать параметры в жестко заданных временных промежутках. ПЛК имеют большую надежность и отказоустойчив</w:t>
      </w:r>
      <w:r w:rsidR="00D4219B">
        <w:t>ость.</w:t>
      </w:r>
    </w:p>
    <w:p w14:paraId="6C5FA4C8" w14:textId="77777777" w:rsidR="00D4219B" w:rsidRDefault="00D4219B" w:rsidP="001F3491">
      <w:pPr>
        <w:pStyle w:val="a2"/>
      </w:pPr>
      <w:r>
        <w:t xml:space="preserve">Часть задач на данный момент нет возможности автоматизировать. Человек должен контролировать правильность выполнения процессов, а также человек может принимать решения, которые не могут быть точно запрограммированы. Человек должен нести ответственность за контролируемый процесс. </w:t>
      </w:r>
    </w:p>
    <w:p w14:paraId="2C418119" w14:textId="3C863969" w:rsidR="00D4219B" w:rsidRDefault="00D4219B" w:rsidP="001F3491">
      <w:pPr>
        <w:pStyle w:val="a2"/>
      </w:pPr>
      <w:r>
        <w:t xml:space="preserve">Целью данного проекта </w:t>
      </w:r>
      <w:r w:rsidR="00BF7C08">
        <w:t>является разработка программного средства, которое сможет облегчить сбор и преобразование данных, полученных с контроллеров</w:t>
      </w:r>
      <w:r w:rsidR="00334045">
        <w:t xml:space="preserve"> </w:t>
      </w:r>
      <w:r w:rsidR="00334045">
        <w:rPr>
          <w:lang w:val="en-US"/>
        </w:rPr>
        <w:t>Omron</w:t>
      </w:r>
      <w:r w:rsidR="00334045">
        <w:t xml:space="preserve"> </w:t>
      </w:r>
      <w:r w:rsidR="00334045">
        <w:rPr>
          <w:lang w:val="en-US"/>
        </w:rPr>
        <w:t>corporation</w:t>
      </w:r>
      <w:r w:rsidR="00BF7C08">
        <w:t xml:space="preserve">, для удобного использование человеком. </w:t>
      </w:r>
    </w:p>
    <w:p w14:paraId="68025A0C" w14:textId="77777777" w:rsidR="00EB163F" w:rsidRPr="0042538E" w:rsidRDefault="00D4219B" w:rsidP="001F3491">
      <w:pPr>
        <w:pStyle w:val="a2"/>
      </w:pPr>
      <w:r>
        <w:t xml:space="preserve">   </w:t>
      </w:r>
      <w:r w:rsidR="00F17673">
        <w:t xml:space="preserve">   </w:t>
      </w:r>
      <w:r w:rsidR="00AF3EBD">
        <w:t xml:space="preserve">   </w:t>
      </w:r>
      <w:r w:rsidR="00EB163F">
        <w:t xml:space="preserve"> </w:t>
      </w:r>
    </w:p>
    <w:p w14:paraId="3D456084" w14:textId="77777777" w:rsidR="00992E12" w:rsidRDefault="00992E12" w:rsidP="001F3491">
      <w:pPr>
        <w:pStyle w:val="a2"/>
      </w:pPr>
    </w:p>
    <w:p w14:paraId="29947FD9" w14:textId="77777777" w:rsidR="000F1458" w:rsidRDefault="00BF7C08" w:rsidP="001D60C3">
      <w:pPr>
        <w:pStyle w:val="1"/>
        <w:ind w:left="910" w:hanging="215"/>
        <w:jc w:val="left"/>
        <w:pPrChange w:id="42" w:author="grishynanash@gmail.com" w:date="2023-05-23T12:30:00Z">
          <w:pPr>
            <w:pStyle w:val="1"/>
          </w:pPr>
        </w:pPrChange>
      </w:pPr>
      <w:bookmarkStart w:id="43" w:name="_Toc135661732"/>
      <w:r>
        <w:lastRenderedPageBreak/>
        <w:t>Аналитический обзор программных продуктов, методов и подходов по теме дипломного проекта</w:t>
      </w:r>
      <w:bookmarkEnd w:id="43"/>
    </w:p>
    <w:p w14:paraId="40F95DC8" w14:textId="77777777" w:rsidR="000F1458" w:rsidRDefault="000F1458" w:rsidP="001D60C3">
      <w:pPr>
        <w:pStyle w:val="2"/>
        <w:jc w:val="left"/>
        <w:pPrChange w:id="44" w:author="grishynanash@gmail.com" w:date="2023-05-23T12:31:00Z">
          <w:pPr>
            <w:pStyle w:val="2"/>
          </w:pPr>
        </w:pPrChange>
      </w:pPr>
      <w:bookmarkStart w:id="45" w:name="_Toc135661733"/>
      <w:r>
        <w:t>Анализ существующ</w:t>
      </w:r>
      <w:r w:rsidR="00BF7C08">
        <w:t>их решений по теме дипломного проекта</w:t>
      </w:r>
      <w:bookmarkEnd w:id="45"/>
    </w:p>
    <w:p w14:paraId="398F931B" w14:textId="383F4FBC" w:rsidR="00BF7C08" w:rsidRDefault="00334045" w:rsidP="001F3491">
      <w:pPr>
        <w:pStyle w:val="a2"/>
      </w:pPr>
      <w:r>
        <w:t xml:space="preserve">Необходимость в автоматизации создало большое количество различных инструментов для создания проектов для ПЛК. Такие инструменты называются </w:t>
      </w:r>
      <w:r>
        <w:rPr>
          <w:lang w:val="en-US"/>
        </w:rPr>
        <w:t>SCADA</w:t>
      </w:r>
      <w:r>
        <w:t xml:space="preserve">. Они могут поставляться как разработчиком контроллеров, так и сторонними разработчиками. Для контроллеров </w:t>
      </w:r>
      <w:r>
        <w:rPr>
          <w:lang w:val="en-US"/>
        </w:rPr>
        <w:t>Omron</w:t>
      </w:r>
      <w:r>
        <w:t xml:space="preserve"> </w:t>
      </w:r>
      <w:r>
        <w:rPr>
          <w:lang w:val="en-US"/>
        </w:rPr>
        <w:t>corporation</w:t>
      </w:r>
      <w:r>
        <w:t xml:space="preserve"> существуют крупные программные комплексы, так и относительно небольшие программные средства. К большим программным комплексам можно отнести комплекс </w:t>
      </w:r>
      <w:r>
        <w:rPr>
          <w:lang w:val="en-US"/>
        </w:rPr>
        <w:t>CX</w:t>
      </w:r>
      <w:r w:rsidRPr="00334045">
        <w:t>-</w:t>
      </w:r>
      <w:r>
        <w:rPr>
          <w:lang w:val="en-US"/>
        </w:rPr>
        <w:t>One</w:t>
      </w:r>
      <w:r>
        <w:t xml:space="preserve">, поставляемый непосредственно производителем контроллеров, также можно отнести комплекс </w:t>
      </w:r>
      <w:r>
        <w:rPr>
          <w:lang w:val="en-US"/>
        </w:rPr>
        <w:t>Master</w:t>
      </w:r>
      <w:r w:rsidR="00D53FAA" w:rsidRPr="00D53FAA">
        <w:t xml:space="preserve"> </w:t>
      </w:r>
      <w:r>
        <w:rPr>
          <w:lang w:val="en-US"/>
        </w:rPr>
        <w:t>SCADA</w:t>
      </w:r>
      <w:r w:rsidRPr="00334045">
        <w:t xml:space="preserve"> </w:t>
      </w:r>
      <w:r>
        <w:t>производства</w:t>
      </w:r>
      <w:r w:rsidR="00C57EDD">
        <w:t xml:space="preserve"> «МПС софт». К небольшим программным средствам относятся </w:t>
      </w:r>
      <w:r w:rsidR="00D23922">
        <w:t>большой набор некоммерческих программ, доступных с открытым программным кодом в интернете.</w:t>
      </w:r>
    </w:p>
    <w:p w14:paraId="781C5D05" w14:textId="06BF628D" w:rsidR="00D23922" w:rsidRDefault="00D23922" w:rsidP="001F3491">
      <w:pPr>
        <w:pStyle w:val="a2"/>
      </w:pPr>
      <w:r>
        <w:t>Основная проблема небольших программных решения является то, что они за частую реализуют небольшую часть функциональности, которой недостаточно для удобного использования данного приложения.</w:t>
      </w:r>
    </w:p>
    <w:p w14:paraId="18CBB040" w14:textId="6EE5F35A" w:rsidR="0086212B" w:rsidRDefault="00D23922" w:rsidP="001F3491">
      <w:pPr>
        <w:pStyle w:val="a2"/>
      </w:pPr>
      <w:r>
        <w:t xml:space="preserve">Первым делом рассмотрим программный комплекс от производителей контроллеров </w:t>
      </w:r>
      <w:r>
        <w:rPr>
          <w:lang w:val="en-US"/>
        </w:rPr>
        <w:t>Omron</w:t>
      </w:r>
      <w:r>
        <w:t xml:space="preserve">. </w:t>
      </w:r>
      <w:r>
        <w:rPr>
          <w:lang w:val="en-US"/>
        </w:rPr>
        <w:t>CX</w:t>
      </w:r>
      <w:r w:rsidRPr="00D23922">
        <w:t>-</w:t>
      </w:r>
      <w:r>
        <w:rPr>
          <w:lang w:val="en-US"/>
        </w:rPr>
        <w:t>One</w:t>
      </w:r>
      <w:r w:rsidRPr="00D23922">
        <w:t xml:space="preserve"> </w:t>
      </w:r>
      <w:r>
        <w:t xml:space="preserve">состоит из большого числа специализированных инструментов, таких как </w:t>
      </w:r>
      <w:r>
        <w:rPr>
          <w:lang w:val="en-US"/>
        </w:rPr>
        <w:t>CX</w:t>
      </w:r>
      <w:r w:rsidRPr="00D23922">
        <w:t>-</w:t>
      </w:r>
      <w:r>
        <w:rPr>
          <w:lang w:val="en-US"/>
        </w:rPr>
        <w:t>Designer</w:t>
      </w:r>
      <w:r>
        <w:t>, CX-</w:t>
      </w:r>
      <w:r w:rsidR="003130FA">
        <w:rPr>
          <w:lang w:val="en-US"/>
        </w:rPr>
        <w:t>Supervisor</w:t>
      </w:r>
      <w:r>
        <w:t>, CX-Programmer</w:t>
      </w:r>
      <w:r w:rsidRPr="00D23922">
        <w:t xml:space="preserve">, </w:t>
      </w:r>
      <w:r>
        <w:rPr>
          <w:lang w:val="en-US"/>
        </w:rPr>
        <w:t>CX</w:t>
      </w:r>
      <w:r w:rsidRPr="00D23922">
        <w:t>-</w:t>
      </w:r>
      <w:r>
        <w:rPr>
          <w:lang w:val="en-US"/>
        </w:rPr>
        <w:t>Simulator</w:t>
      </w:r>
      <w:r w:rsidR="0042664D" w:rsidRPr="0042664D">
        <w:t xml:space="preserve">, </w:t>
      </w:r>
      <w:r w:rsidR="0042664D">
        <w:rPr>
          <w:lang w:val="en-US"/>
        </w:rPr>
        <w:t>CX</w:t>
      </w:r>
      <w:r w:rsidR="0042664D" w:rsidRPr="0042664D">
        <w:t>-</w:t>
      </w:r>
      <w:r w:rsidR="0042664D">
        <w:rPr>
          <w:lang w:val="en-US"/>
        </w:rPr>
        <w:t>Motion</w:t>
      </w:r>
      <w:r w:rsidRPr="00D23922">
        <w:t xml:space="preserve"> </w:t>
      </w:r>
      <w:r>
        <w:t>и других.</w:t>
      </w:r>
    </w:p>
    <w:p w14:paraId="30B6F93B" w14:textId="1F42E80B" w:rsidR="009C1611" w:rsidRDefault="0086212B" w:rsidP="001F3491">
      <w:pPr>
        <w:pStyle w:val="a2"/>
      </w:pPr>
      <w:r>
        <w:rPr>
          <w:lang w:val="en-US"/>
        </w:rPr>
        <w:t>CX</w:t>
      </w:r>
      <w:r w:rsidRPr="0086212B">
        <w:t>-</w:t>
      </w:r>
      <w:r>
        <w:rPr>
          <w:lang w:val="en-US"/>
        </w:rPr>
        <w:t>Designer</w:t>
      </w:r>
      <w:r w:rsidRPr="0086212B">
        <w:t xml:space="preserve"> </w:t>
      </w:r>
      <w:r>
        <w:t>предоставляет возможность создавать графические интерфейсы для человеко-машинных интерфейсов.</w:t>
      </w:r>
      <w:r w:rsidR="00D67901">
        <w:t xml:space="preserve"> На рисунке 1.1 представлен пользовательский интерфейс </w:t>
      </w:r>
      <w:r w:rsidR="00D67901">
        <w:rPr>
          <w:lang w:val="en-US"/>
        </w:rPr>
        <w:t>CX</w:t>
      </w:r>
      <w:r w:rsidR="00D67901" w:rsidRPr="00D67901">
        <w:t>-</w:t>
      </w:r>
      <w:r w:rsidR="00D67901">
        <w:rPr>
          <w:lang w:val="en-US"/>
        </w:rPr>
        <w:t>Designer</w:t>
      </w:r>
      <w:r w:rsidR="00D67901">
        <w:t>, с помощью которого можно создавать новые проекты для интерфейсов. Д</w:t>
      </w:r>
      <w:r w:rsidR="007A20A9">
        <w:t>анная программа позволяет проектировать много экранные приложения, каждый экран может содержать различные базовые компоненты.</w:t>
      </w:r>
    </w:p>
    <w:p w14:paraId="64CCA4D7" w14:textId="74AB37FE" w:rsidR="00A433D8" w:rsidRDefault="00A433D8" w:rsidP="001F3491">
      <w:pPr>
        <w:pStyle w:val="a2"/>
      </w:pPr>
    </w:p>
    <w:p w14:paraId="678FFDE9" w14:textId="77777777" w:rsidR="00FC0A88" w:rsidRDefault="00FC0A88" w:rsidP="001F3491">
      <w:pPr>
        <w:pStyle w:val="a2"/>
      </w:pPr>
    </w:p>
    <w:p w14:paraId="24540FA4" w14:textId="77777777" w:rsidR="00A433D8" w:rsidRDefault="00A433D8" w:rsidP="001F3491">
      <w:pPr>
        <w:pStyle w:val="a2"/>
      </w:pPr>
    </w:p>
    <w:p w14:paraId="68B1B1B2" w14:textId="342B5BF7" w:rsidR="009C1611" w:rsidRDefault="009C1611" w:rsidP="00126DFE">
      <w:pPr>
        <w:pStyle w:val="aff3"/>
        <w:pPrChange w:id="46" w:author="grishynanash@gmail.com" w:date="2023-05-23T12:33:00Z">
          <w:pPr/>
        </w:pPrChange>
      </w:pPr>
      <w:r>
        <w:lastRenderedPageBreak/>
        <w:drawing>
          <wp:inline distT="0" distB="0" distL="0" distR="0" wp14:anchorId="2759F3DA" wp14:editId="0B53BD56">
            <wp:extent cx="5287010" cy="2320506"/>
            <wp:effectExtent l="0" t="0" r="889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467" cy="2361525"/>
                    </a:xfrm>
                    <a:prstGeom prst="rect">
                      <a:avLst/>
                    </a:prstGeom>
                  </pic:spPr>
                </pic:pic>
              </a:graphicData>
            </a:graphic>
          </wp:inline>
        </w:drawing>
      </w:r>
    </w:p>
    <w:p w14:paraId="7E73F2DC" w14:textId="77777777" w:rsidR="00A433D8" w:rsidRDefault="00A433D8" w:rsidP="00126DFE">
      <w:pPr>
        <w:pStyle w:val="aff3"/>
        <w:pPrChange w:id="47" w:author="grishynanash@gmail.com" w:date="2023-05-23T12:33:00Z">
          <w:pPr/>
        </w:pPrChange>
      </w:pPr>
    </w:p>
    <w:p w14:paraId="6BAF6404" w14:textId="10374BEE" w:rsidR="009C1611" w:rsidRDefault="009C1611" w:rsidP="00126DFE">
      <w:pPr>
        <w:pStyle w:val="aff3"/>
        <w:pPrChange w:id="48" w:author="grishynanash@gmail.com" w:date="2023-05-23T12:33:00Z">
          <w:pPr/>
        </w:pPrChange>
      </w:pPr>
      <w:r>
        <w:t xml:space="preserve">Рисунок 1.1 – </w:t>
      </w:r>
      <w:ins w:id="49" w:author="grishynanash@gmail.com" w:date="2023-05-23T12:33:00Z">
        <w:r w:rsidR="00126DFE">
          <w:t>П</w:t>
        </w:r>
      </w:ins>
      <w:del w:id="50" w:author="grishynanash@gmail.com" w:date="2023-05-23T12:33:00Z">
        <w:r w:rsidDel="00126DFE">
          <w:delText>п</w:delText>
        </w:r>
      </w:del>
      <w:r>
        <w:t xml:space="preserve">ользовательский интерфейс </w:t>
      </w:r>
      <w:r>
        <w:rPr>
          <w:lang w:val="en-US"/>
        </w:rPr>
        <w:t>CX</w:t>
      </w:r>
      <w:r w:rsidRPr="009C1611">
        <w:t>-</w:t>
      </w:r>
      <w:r>
        <w:rPr>
          <w:lang w:val="en-US"/>
        </w:rPr>
        <w:t>Designer</w:t>
      </w:r>
      <w:del w:id="51" w:author="grishynanash@gmail.com" w:date="2023-05-23T12:33:00Z">
        <w:r w:rsidDel="00126DFE">
          <w:delText>.</w:delText>
        </w:r>
      </w:del>
    </w:p>
    <w:p w14:paraId="71717A8B" w14:textId="16CAAC6B" w:rsidR="0042664D" w:rsidRDefault="0042664D" w:rsidP="001F3491"/>
    <w:p w14:paraId="728210C8" w14:textId="77777777" w:rsidR="0042664D" w:rsidRDefault="0042664D" w:rsidP="001F3491">
      <w:pPr>
        <w:pStyle w:val="a2"/>
      </w:pPr>
      <w:r>
        <w:t>Компоненты находиться</w:t>
      </w:r>
      <w:r w:rsidRPr="0042664D">
        <w:t xml:space="preserve"> </w:t>
      </w:r>
      <w:r>
        <w:t>на панели инструментов, что обеспечивает быстрый доступ к ним. Для размещения</w:t>
      </w:r>
      <w:r w:rsidRPr="0042664D">
        <w:t xml:space="preserve"> </w:t>
      </w:r>
      <w:r>
        <w:t>компонента необходимо просто перетащить его из панели инструментов на рабочую область.</w:t>
      </w:r>
    </w:p>
    <w:p w14:paraId="5DE50F94" w14:textId="3A686454" w:rsidR="009C1611" w:rsidRDefault="0042664D" w:rsidP="001F3491">
      <w:pPr>
        <w:pStyle w:val="a2"/>
      </w:pPr>
      <w:r>
        <w:t>Каждый компонент содержит большой список настраиваемых свойств для гибкой настройки. Н</w:t>
      </w:r>
      <w:r w:rsidR="009C1611">
        <w:t>а рисунке 1.2 показано окно с настройкой свойств для числового отображения.</w:t>
      </w:r>
    </w:p>
    <w:p w14:paraId="51DDB61E" w14:textId="77777777" w:rsidR="009C1611" w:rsidRDefault="009C1611" w:rsidP="001F3491"/>
    <w:p w14:paraId="7DADAD71" w14:textId="4B2F4612" w:rsidR="009C1611" w:rsidDel="00126DFE" w:rsidRDefault="009C1611" w:rsidP="00126DFE">
      <w:pPr>
        <w:pStyle w:val="aff3"/>
        <w:rPr>
          <w:del w:id="52" w:author="grishynanash@gmail.com" w:date="2023-05-23T12:32:00Z"/>
        </w:rPr>
        <w:pPrChange w:id="53" w:author="grishynanash@gmail.com" w:date="2023-05-23T12:32:00Z">
          <w:pPr/>
        </w:pPrChange>
      </w:pPr>
      <w:r>
        <w:drawing>
          <wp:inline distT="0" distB="0" distL="0" distR="0" wp14:anchorId="4315AF34" wp14:editId="0597129D">
            <wp:extent cx="5370830" cy="4067033"/>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5220" cy="4161226"/>
                    </a:xfrm>
                    <a:prstGeom prst="rect">
                      <a:avLst/>
                    </a:prstGeom>
                  </pic:spPr>
                </pic:pic>
              </a:graphicData>
            </a:graphic>
          </wp:inline>
        </w:drawing>
      </w:r>
    </w:p>
    <w:p w14:paraId="6F9FF056" w14:textId="77777777" w:rsidR="00A433D8" w:rsidRDefault="00A433D8" w:rsidP="00126DFE">
      <w:pPr>
        <w:pStyle w:val="aff3"/>
        <w:pPrChange w:id="54" w:author="grishynanash@gmail.com" w:date="2023-05-23T12:32:00Z">
          <w:pPr/>
        </w:pPrChange>
      </w:pPr>
    </w:p>
    <w:p w14:paraId="1C71BDB1" w14:textId="77777777" w:rsidR="00126DFE" w:rsidRDefault="00126DFE" w:rsidP="001F3491">
      <w:pPr>
        <w:rPr>
          <w:ins w:id="55" w:author="grishynanash@gmail.com" w:date="2023-05-23T12:32:00Z"/>
        </w:rPr>
      </w:pPr>
    </w:p>
    <w:p w14:paraId="7025D873" w14:textId="375FCE15" w:rsidR="009C1611" w:rsidRDefault="009C1611" w:rsidP="001F3491">
      <w:r>
        <w:t xml:space="preserve">Рисунок 1.2 – </w:t>
      </w:r>
      <w:ins w:id="56" w:author="grishynanash@gmail.com" w:date="2023-05-23T12:32:00Z">
        <w:r w:rsidR="00126DFE">
          <w:t>Н</w:t>
        </w:r>
      </w:ins>
      <w:del w:id="57" w:author="grishynanash@gmail.com" w:date="2023-05-23T12:32:00Z">
        <w:r w:rsidDel="00126DFE">
          <w:delText>н</w:delText>
        </w:r>
      </w:del>
      <w:r>
        <w:t>астройка свойств для числового отображения</w:t>
      </w:r>
      <w:del w:id="58" w:author="grishynanash@gmail.com" w:date="2023-05-23T12:32:00Z">
        <w:r w:rsidDel="00126DFE">
          <w:delText>.</w:delText>
        </w:r>
      </w:del>
    </w:p>
    <w:p w14:paraId="03C13C1A" w14:textId="3F310C72" w:rsidR="009C1611" w:rsidRDefault="009C1611" w:rsidP="001F3491"/>
    <w:p w14:paraId="3EE4A9B8" w14:textId="56AB5CE5" w:rsidR="009C1611" w:rsidRPr="001F3491" w:rsidRDefault="009C1611" w:rsidP="001F3491">
      <w:pPr>
        <w:pStyle w:val="a2"/>
      </w:pPr>
      <w:r w:rsidRPr="001F3491">
        <w:t xml:space="preserve">Для добавления возможности отслеживать </w:t>
      </w:r>
      <w:r w:rsidR="006B26B9" w:rsidRPr="001F3491">
        <w:t>параметры необходимо добавить ПЛК в список доступных. ПЛК могут соединяться несколькими способами:</w:t>
      </w:r>
    </w:p>
    <w:p w14:paraId="67C0F8C0" w14:textId="2050EAE0" w:rsidR="006B26B9" w:rsidRDefault="006B26B9" w:rsidP="001F3491">
      <w:pPr>
        <w:pStyle w:val="a"/>
      </w:pPr>
      <w:r>
        <w:t>с помощью последовательных портов;</w:t>
      </w:r>
    </w:p>
    <w:p w14:paraId="0463D9A9" w14:textId="7F143E42" w:rsidR="006B26B9" w:rsidRPr="006B26B9" w:rsidRDefault="006B26B9" w:rsidP="001F3491">
      <w:pPr>
        <w:pStyle w:val="a"/>
      </w:pPr>
      <w:r>
        <w:t xml:space="preserve">по сети </w:t>
      </w:r>
      <w:r>
        <w:rPr>
          <w:lang w:val="en-US"/>
        </w:rPr>
        <w:t>Ethernet</w:t>
      </w:r>
      <w:r>
        <w:t>;</w:t>
      </w:r>
    </w:p>
    <w:p w14:paraId="18DEF310" w14:textId="37F3FF29" w:rsidR="006B26B9" w:rsidRDefault="006B26B9" w:rsidP="001F3491">
      <w:pPr>
        <w:pStyle w:val="a"/>
        <w:rPr>
          <w:lang w:val="en-US"/>
        </w:rPr>
      </w:pPr>
      <w:r>
        <w:rPr>
          <w:lang w:val="en-US"/>
        </w:rPr>
        <w:t xml:space="preserve">с </w:t>
      </w:r>
      <w:r>
        <w:t>помощью</w:t>
      </w:r>
      <w:r w:rsidRPr="006B26B9">
        <w:rPr>
          <w:lang w:val="en-US"/>
        </w:rPr>
        <w:t xml:space="preserve"> </w:t>
      </w:r>
      <w:r>
        <w:rPr>
          <w:lang w:val="en-US"/>
        </w:rPr>
        <w:t xml:space="preserve">Controller Link </w:t>
      </w:r>
      <w:r>
        <w:t>модуля</w:t>
      </w:r>
      <w:r w:rsidRPr="006B26B9">
        <w:rPr>
          <w:lang w:val="en-US"/>
        </w:rPr>
        <w:t>.</w:t>
      </w:r>
    </w:p>
    <w:p w14:paraId="26909825" w14:textId="096E6644" w:rsidR="006B26B9" w:rsidRDefault="006B26B9" w:rsidP="001F3491">
      <w:pPr>
        <w:pStyle w:val="a2"/>
      </w:pPr>
      <w:r>
        <w:t>В настройках связи мы можем выбирать и комбинировать разные виды связи. Есть возможность более тонкой настройки запросов:</w:t>
      </w:r>
    </w:p>
    <w:p w14:paraId="6B55EB48" w14:textId="1196A123" w:rsidR="006B26B9" w:rsidRDefault="002619E6" w:rsidP="001F3491">
      <w:pPr>
        <w:pStyle w:val="a"/>
      </w:pPr>
      <w:r>
        <w:t>настройка задержек для отправления;</w:t>
      </w:r>
    </w:p>
    <w:p w14:paraId="5AB074E2" w14:textId="6A766CF3" w:rsidR="002619E6" w:rsidRDefault="00446911" w:rsidP="001F3491">
      <w:pPr>
        <w:pStyle w:val="a"/>
      </w:pPr>
      <w:r>
        <w:t>настройка интервалов между сообщениями;</w:t>
      </w:r>
    </w:p>
    <w:p w14:paraId="5C3E8AE8" w14:textId="3F7CE02D" w:rsidR="00446911" w:rsidRDefault="00446911" w:rsidP="001F3491">
      <w:pPr>
        <w:pStyle w:val="a"/>
      </w:pPr>
      <w:r>
        <w:t>настройка карт маршрутизации.</w:t>
      </w:r>
    </w:p>
    <w:p w14:paraId="34B0F258" w14:textId="77777777" w:rsidR="001F3491" w:rsidRPr="006B26B9" w:rsidRDefault="001F3491" w:rsidP="001F3491">
      <w:pPr>
        <w:pStyle w:val="af2"/>
      </w:pPr>
    </w:p>
    <w:p w14:paraId="1250D6B1" w14:textId="586E3880" w:rsidR="006B26B9" w:rsidRDefault="006B26B9" w:rsidP="00126DFE">
      <w:pPr>
        <w:pStyle w:val="aff3"/>
        <w:rPr>
          <w:lang w:val="en-US"/>
        </w:rPr>
        <w:pPrChange w:id="59" w:author="grishynanash@gmail.com" w:date="2023-05-23T12:32:00Z">
          <w:pPr/>
        </w:pPrChange>
      </w:pPr>
      <w:r>
        <w:drawing>
          <wp:inline distT="0" distB="0" distL="0" distR="0" wp14:anchorId="6F5E1582" wp14:editId="2AD6BDCF">
            <wp:extent cx="5529532" cy="4358017"/>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8019" cy="4388350"/>
                    </a:xfrm>
                    <a:prstGeom prst="rect">
                      <a:avLst/>
                    </a:prstGeom>
                  </pic:spPr>
                </pic:pic>
              </a:graphicData>
            </a:graphic>
          </wp:inline>
        </w:drawing>
      </w:r>
    </w:p>
    <w:p w14:paraId="5691D5EF" w14:textId="77777777" w:rsidR="001F3491" w:rsidRDefault="001F3491" w:rsidP="00126DFE">
      <w:pPr>
        <w:pStyle w:val="aff3"/>
        <w:pPrChange w:id="60" w:author="grishynanash@gmail.com" w:date="2023-05-23T12:32:00Z">
          <w:pPr/>
        </w:pPrChange>
      </w:pPr>
    </w:p>
    <w:p w14:paraId="177A716D" w14:textId="27D5F7D8" w:rsidR="006B26B9" w:rsidRDefault="006B26B9" w:rsidP="00126DFE">
      <w:pPr>
        <w:pStyle w:val="aff3"/>
        <w:pPrChange w:id="61" w:author="grishynanash@gmail.com" w:date="2023-05-23T12:32:00Z">
          <w:pPr/>
        </w:pPrChange>
      </w:pPr>
      <w:r>
        <w:t xml:space="preserve">Рисунок 1.3 – </w:t>
      </w:r>
      <w:r w:rsidR="000D69A5">
        <w:t>Общие настройки связи</w:t>
      </w:r>
      <w:del w:id="62" w:author="grishynanash@gmail.com" w:date="2023-05-23T12:33:00Z">
        <w:r w:rsidDel="00126DFE">
          <w:delText>.</w:delText>
        </w:r>
      </w:del>
    </w:p>
    <w:p w14:paraId="2FC68B18" w14:textId="77777777" w:rsidR="006B26B9" w:rsidRPr="006B26B9" w:rsidRDefault="006B26B9" w:rsidP="001F3491"/>
    <w:p w14:paraId="6BE4237D" w14:textId="68C3BED1" w:rsidR="006B26B9" w:rsidRDefault="006B26B9" w:rsidP="001F3491">
      <w:pPr>
        <w:pStyle w:val="a2"/>
      </w:pPr>
      <w:r>
        <w:t>Последовательный порт может использоваться только для работы на небольшом расстоянии. Также данный тип связи не позволит соединить большое количество ПЛК.</w:t>
      </w:r>
    </w:p>
    <w:p w14:paraId="4C9139ED" w14:textId="24D95A1F" w:rsidR="00875CE8" w:rsidRDefault="00446911" w:rsidP="001F3491">
      <w:pPr>
        <w:pStyle w:val="a2"/>
      </w:pPr>
      <w:r>
        <w:t xml:space="preserve">При использовании сети </w:t>
      </w:r>
      <w:r>
        <w:rPr>
          <w:lang w:val="en-US"/>
        </w:rPr>
        <w:t>Ethernet</w:t>
      </w:r>
      <w:r w:rsidRPr="00446911">
        <w:t xml:space="preserve"> </w:t>
      </w:r>
      <w:r>
        <w:t>можно связываться с конт</w:t>
      </w:r>
      <w:r w:rsidR="000D69A5">
        <w:t>роллером</w:t>
      </w:r>
      <w:r>
        <w:t xml:space="preserve"> на </w:t>
      </w:r>
      <w:r w:rsidR="000D69A5">
        <w:t xml:space="preserve">большом расстоянии, также можно связываться с большим количеством контроллеров. Для соединения по сети </w:t>
      </w:r>
      <w:r w:rsidR="000D69A5">
        <w:rPr>
          <w:lang w:val="en-US"/>
        </w:rPr>
        <w:t>Ethernet</w:t>
      </w:r>
      <w:r w:rsidR="000D69A5">
        <w:t xml:space="preserve"> необходимо знать адрес </w:t>
      </w:r>
      <w:r w:rsidR="000D69A5">
        <w:lastRenderedPageBreak/>
        <w:t xml:space="preserve">контроллера в сети </w:t>
      </w:r>
      <w:r w:rsidR="000D69A5">
        <w:rPr>
          <w:lang w:val="en-US"/>
        </w:rPr>
        <w:t>Ethernet</w:t>
      </w:r>
      <w:r w:rsidR="000D69A5">
        <w:t xml:space="preserve"> и сетевой адрес ПЛК в локальной группе контролеров.</w:t>
      </w:r>
    </w:p>
    <w:p w14:paraId="36E4ADCD" w14:textId="77777777" w:rsidR="000D69A5" w:rsidRDefault="000D69A5" w:rsidP="001F3491"/>
    <w:p w14:paraId="7D1939D2" w14:textId="274C0C56" w:rsidR="000D69A5" w:rsidRDefault="000D69A5" w:rsidP="00126DFE">
      <w:pPr>
        <w:pStyle w:val="aff3"/>
        <w:pPrChange w:id="63" w:author="grishynanash@gmail.com" w:date="2023-05-23T12:32:00Z">
          <w:pPr/>
        </w:pPrChange>
      </w:pPr>
      <w:r>
        <w:drawing>
          <wp:inline distT="0" distB="0" distL="0" distR="0" wp14:anchorId="06E2DDC0" wp14:editId="2C808054">
            <wp:extent cx="5624423" cy="40592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551" cy="4094031"/>
                    </a:xfrm>
                    <a:prstGeom prst="rect">
                      <a:avLst/>
                    </a:prstGeom>
                  </pic:spPr>
                </pic:pic>
              </a:graphicData>
            </a:graphic>
          </wp:inline>
        </w:drawing>
      </w:r>
    </w:p>
    <w:p w14:paraId="2B821988" w14:textId="77777777" w:rsidR="001F3491" w:rsidRDefault="001F3491" w:rsidP="00126DFE">
      <w:pPr>
        <w:pStyle w:val="aff3"/>
        <w:pPrChange w:id="64" w:author="grishynanash@gmail.com" w:date="2023-05-23T12:32:00Z">
          <w:pPr/>
        </w:pPrChange>
      </w:pPr>
    </w:p>
    <w:p w14:paraId="20501BB1" w14:textId="72B61010" w:rsidR="000D69A5" w:rsidRDefault="00875CE8" w:rsidP="00126DFE">
      <w:pPr>
        <w:pStyle w:val="aff3"/>
        <w:pPrChange w:id="65" w:author="grishynanash@gmail.com" w:date="2023-05-23T12:32:00Z">
          <w:pPr/>
        </w:pPrChange>
      </w:pPr>
      <w:r>
        <w:t>Рисунок 1.4</w:t>
      </w:r>
      <w:r w:rsidR="000D69A5">
        <w:t xml:space="preserve"> – Настройки подключения по сети </w:t>
      </w:r>
      <w:r w:rsidR="000D69A5">
        <w:rPr>
          <w:lang w:val="en-US"/>
        </w:rPr>
        <w:t>Ethernet</w:t>
      </w:r>
      <w:del w:id="66" w:author="grishynanash@gmail.com" w:date="2023-05-23T12:33:00Z">
        <w:r w:rsidR="000D69A5" w:rsidRPr="000D69A5" w:rsidDel="00126DFE">
          <w:delText>.</w:delText>
        </w:r>
      </w:del>
    </w:p>
    <w:p w14:paraId="53F09737" w14:textId="77777777" w:rsidR="000D69A5" w:rsidRPr="000D69A5" w:rsidRDefault="000D69A5" w:rsidP="001F3491"/>
    <w:p w14:paraId="6034099B" w14:textId="77777777" w:rsidR="002C0A88" w:rsidRPr="001F3491" w:rsidRDefault="006B26B9" w:rsidP="001F3491">
      <w:r>
        <w:t xml:space="preserve">  </w:t>
      </w:r>
      <w:r w:rsidR="00875CE8" w:rsidRPr="001F3491">
        <w:t>После установления связи с контроллером, можно настраивать передаваемые значения. Для получения значений от контроллера необходимо указать адрес значения в контроллере. Адрес значения состоит из области памяти и сдвига в данной области.</w:t>
      </w:r>
    </w:p>
    <w:p w14:paraId="3B5F5B34" w14:textId="1D27831C" w:rsidR="00DA4D1A" w:rsidRPr="001F3491" w:rsidRDefault="00DA4D1A" w:rsidP="001F3491">
      <w:r w:rsidRPr="001F3491">
        <w:t>CX-Designer дает много возможностей для создания интерфейсов</w:t>
      </w:r>
      <w:r w:rsidR="0051429F" w:rsidRPr="001F3491">
        <w:t xml:space="preserve"> для контрольных панелей</w:t>
      </w:r>
      <w:r w:rsidRPr="001F3491">
        <w:t>, но так же обладает рядом недостатков:</w:t>
      </w:r>
    </w:p>
    <w:p w14:paraId="5A1AC38E" w14:textId="0875333B" w:rsidR="00DA4D1A" w:rsidRDefault="00F94A33" w:rsidP="001F3491">
      <w:pPr>
        <w:pStyle w:val="a"/>
      </w:pPr>
      <w:r>
        <w:t>о</w:t>
      </w:r>
      <w:r w:rsidR="00DA4D1A">
        <w:t>тсутствие возможности написание интерфейсов для контролирующих панел</w:t>
      </w:r>
      <w:r>
        <w:t>ей других производителей;</w:t>
      </w:r>
    </w:p>
    <w:p w14:paraId="33687A7B" w14:textId="7FDBC035" w:rsidR="00DA4D1A" w:rsidRDefault="00F94A33" w:rsidP="001F3491">
      <w:pPr>
        <w:pStyle w:val="a"/>
      </w:pPr>
      <w:r>
        <w:t xml:space="preserve">нет возможности соединяться с контроллерами по </w:t>
      </w:r>
      <w:r>
        <w:rPr>
          <w:lang w:val="en-US"/>
        </w:rPr>
        <w:t>TCP</w:t>
      </w:r>
      <w:r w:rsidRPr="00F94A33">
        <w:t xml:space="preserve"> </w:t>
      </w:r>
      <w:r>
        <w:t>протоколу;</w:t>
      </w:r>
    </w:p>
    <w:p w14:paraId="7B2B290B" w14:textId="10C89F9A" w:rsidR="00F94A33" w:rsidRDefault="00F94A33" w:rsidP="001F3491">
      <w:pPr>
        <w:pStyle w:val="a"/>
      </w:pPr>
      <w:r>
        <w:t>отсутствие возможности соединения с конт</w:t>
      </w:r>
      <w:r w:rsidR="0051429F">
        <w:t>роллерами других производителей;</w:t>
      </w:r>
    </w:p>
    <w:p w14:paraId="5AAEEF2E" w14:textId="0901BA34" w:rsidR="0051429F" w:rsidRDefault="0051429F" w:rsidP="001F3491">
      <w:pPr>
        <w:pStyle w:val="a"/>
      </w:pPr>
      <w:r>
        <w:t>нет возможности писать мульти платформенные интерфейсы.</w:t>
      </w:r>
    </w:p>
    <w:p w14:paraId="6E551F25" w14:textId="77777777" w:rsidR="000C386E" w:rsidRDefault="0051429F" w:rsidP="001F3491">
      <w:r>
        <w:rPr>
          <w:lang w:val="en-US"/>
        </w:rPr>
        <w:t>CX</w:t>
      </w:r>
      <w:r w:rsidRPr="0051429F">
        <w:t>-</w:t>
      </w:r>
      <w:r>
        <w:rPr>
          <w:lang w:val="en-US"/>
        </w:rPr>
        <w:t>Supervisor</w:t>
      </w:r>
      <w:r w:rsidRPr="0051429F">
        <w:t xml:space="preserve"> – </w:t>
      </w:r>
      <w:r>
        <w:t>программное средство предназначенное для создания пользовательских интерфейсов для персональных компьютеров.</w:t>
      </w:r>
      <w:r w:rsidR="000C386E">
        <w:t xml:space="preserve"> Данное программное средство дает возможность создать приложения для использования на персональных компьютерах на операционной системе </w:t>
      </w:r>
      <w:r w:rsidR="000C386E">
        <w:rPr>
          <w:lang w:val="en-US"/>
        </w:rPr>
        <w:t>Windows</w:t>
      </w:r>
      <w:r w:rsidR="000C386E" w:rsidRPr="000C386E">
        <w:t xml:space="preserve">. </w:t>
      </w:r>
    </w:p>
    <w:p w14:paraId="532817B4" w14:textId="6B15BD89" w:rsidR="003130FA" w:rsidRDefault="000C386E" w:rsidP="001F3491">
      <w:r>
        <w:lastRenderedPageBreak/>
        <w:t xml:space="preserve">Разработка пользовательского интерфейса достаточно простая. </w:t>
      </w:r>
      <w:r>
        <w:rPr>
          <w:lang w:val="en-US"/>
        </w:rPr>
        <w:t>CX</w:t>
      </w:r>
      <w:r w:rsidRPr="000C386E">
        <w:t>-</w:t>
      </w:r>
      <w:r>
        <w:rPr>
          <w:lang w:val="en-US"/>
        </w:rPr>
        <w:t>Supervisor</w:t>
      </w:r>
      <w:r w:rsidRPr="000C386E">
        <w:t xml:space="preserve"> </w:t>
      </w:r>
      <w:r>
        <w:t xml:space="preserve">имеет интуитивно понятный интерфейс, обширную документацию и большое количество стандартных объектов для проектирования пользовательского интерфейса. На рисунке 1.5 показан пользовательский интерфейс   </w:t>
      </w:r>
      <w:r>
        <w:rPr>
          <w:lang w:val="en-US"/>
        </w:rPr>
        <w:t>CX</w:t>
      </w:r>
      <w:r w:rsidRPr="0051429F">
        <w:t>-</w:t>
      </w:r>
      <w:r>
        <w:rPr>
          <w:lang w:val="en-US"/>
        </w:rPr>
        <w:t>Supervisor</w:t>
      </w:r>
      <w:r>
        <w:t>.</w:t>
      </w:r>
    </w:p>
    <w:p w14:paraId="3C152A9A" w14:textId="77777777" w:rsidR="002E521C" w:rsidRDefault="002E521C" w:rsidP="001F3491"/>
    <w:p w14:paraId="1547E5C2" w14:textId="77777777" w:rsidR="001F3491" w:rsidRDefault="000C386E" w:rsidP="00126DFE">
      <w:pPr>
        <w:pStyle w:val="aff3"/>
        <w:pPrChange w:id="67" w:author="grishynanash@gmail.com" w:date="2023-05-23T12:32:00Z">
          <w:pPr/>
        </w:pPrChange>
      </w:pPr>
      <w:r>
        <w:drawing>
          <wp:inline distT="0" distB="0" distL="0" distR="0" wp14:anchorId="3640F4ED" wp14:editId="59A71832">
            <wp:extent cx="5909094" cy="3140181"/>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2833" cy="3189995"/>
                    </a:xfrm>
                    <a:prstGeom prst="rect">
                      <a:avLst/>
                    </a:prstGeom>
                  </pic:spPr>
                </pic:pic>
              </a:graphicData>
            </a:graphic>
          </wp:inline>
        </w:drawing>
      </w:r>
    </w:p>
    <w:p w14:paraId="32D31CE4" w14:textId="77777777" w:rsidR="001F3491" w:rsidRDefault="001F3491" w:rsidP="00126DFE">
      <w:pPr>
        <w:pStyle w:val="aff3"/>
        <w:pPrChange w:id="68" w:author="grishynanash@gmail.com" w:date="2023-05-23T12:32:00Z">
          <w:pPr/>
        </w:pPrChange>
      </w:pPr>
    </w:p>
    <w:p w14:paraId="4C7C0029" w14:textId="4FF2DB47" w:rsidR="002E521C" w:rsidRDefault="000C386E" w:rsidP="00126DFE">
      <w:pPr>
        <w:pStyle w:val="aff3"/>
        <w:pPrChange w:id="69" w:author="grishynanash@gmail.com" w:date="2023-05-23T12:32:00Z">
          <w:pPr/>
        </w:pPrChange>
      </w:pPr>
      <w:r>
        <w:t xml:space="preserve">Рисунок 1.5 – Пользовательский интерфейс </w:t>
      </w:r>
      <w:r>
        <w:rPr>
          <w:lang w:val="en-US"/>
        </w:rPr>
        <w:t>CX</w:t>
      </w:r>
      <w:r w:rsidRPr="000C386E">
        <w:t>–</w:t>
      </w:r>
      <w:r>
        <w:rPr>
          <w:lang w:val="en-US"/>
        </w:rPr>
        <w:t>Supervisor</w:t>
      </w:r>
      <w:del w:id="70" w:author="grishynanash@gmail.com" w:date="2023-05-23T12:33:00Z">
        <w:r w:rsidRPr="000C386E" w:rsidDel="00126DFE">
          <w:delText>.</w:delText>
        </w:r>
      </w:del>
    </w:p>
    <w:p w14:paraId="313EF968" w14:textId="27772BB6" w:rsidR="002E521C" w:rsidRDefault="002E521C" w:rsidP="001F3491"/>
    <w:p w14:paraId="680B3030" w14:textId="77777777" w:rsidR="00CD5EF9" w:rsidRDefault="002E521C" w:rsidP="001F3491">
      <w:r>
        <w:rPr>
          <w:lang w:val="en-US"/>
        </w:rPr>
        <w:t>CX</w:t>
      </w:r>
      <w:r w:rsidRPr="002E521C">
        <w:t>–</w:t>
      </w:r>
      <w:r>
        <w:rPr>
          <w:lang w:val="en-US"/>
        </w:rPr>
        <w:t>Supervisor</w:t>
      </w:r>
      <w:r w:rsidRPr="002E521C">
        <w:t xml:space="preserve"> </w:t>
      </w:r>
      <w:r>
        <w:t>позволяет писать достаточно сложные приложения для пост обработки данных.</w:t>
      </w:r>
      <w:r w:rsidRPr="002E521C">
        <w:t xml:space="preserve"> </w:t>
      </w:r>
      <w:r>
        <w:t xml:space="preserve">Приложение поддерживает скрипты, написанные на языках </w:t>
      </w:r>
      <w:r>
        <w:rPr>
          <w:lang w:val="en-US"/>
        </w:rPr>
        <w:t>VB</w:t>
      </w:r>
      <w:r w:rsidRPr="002E521C">
        <w:t xml:space="preserve"> </w:t>
      </w:r>
      <w:r>
        <w:rPr>
          <w:lang w:val="en-US"/>
        </w:rPr>
        <w:t>script</w:t>
      </w:r>
      <w:r w:rsidRPr="002E521C">
        <w:t xml:space="preserve"> </w:t>
      </w:r>
      <w:r>
        <w:t xml:space="preserve">и </w:t>
      </w:r>
      <w:r>
        <w:rPr>
          <w:lang w:val="en-US"/>
        </w:rPr>
        <w:t>CX</w:t>
      </w:r>
      <w:r>
        <w:t>–</w:t>
      </w:r>
      <w:r>
        <w:rPr>
          <w:lang w:val="en-US"/>
        </w:rPr>
        <w:t>Supervisor</w:t>
      </w:r>
      <w:r w:rsidRPr="002E521C">
        <w:t xml:space="preserve"> </w:t>
      </w:r>
      <w:r>
        <w:rPr>
          <w:lang w:val="en-US"/>
        </w:rPr>
        <w:t>script</w:t>
      </w:r>
      <w:r w:rsidRPr="002E521C">
        <w:t xml:space="preserve">.  </w:t>
      </w:r>
      <w:r>
        <w:t xml:space="preserve">Скрипты позволяют </w:t>
      </w:r>
      <w:r w:rsidR="00CD5EF9">
        <w:t>соединятся с базой данных и отправлять запросы к базе данных.</w:t>
      </w:r>
    </w:p>
    <w:p w14:paraId="0B0F1A9B" w14:textId="77777777" w:rsidR="00851D79" w:rsidRDefault="00CD5EF9" w:rsidP="001F3491">
      <w:r>
        <w:t xml:space="preserve">Возможность работы с базой данных существенное отличие </w:t>
      </w:r>
      <w:r>
        <w:rPr>
          <w:lang w:val="en-US"/>
        </w:rPr>
        <w:t>CX</w:t>
      </w:r>
      <w:r>
        <w:t>–</w:t>
      </w:r>
      <w:r w:rsidRPr="00CD5EF9">
        <w:t xml:space="preserve"> </w:t>
      </w:r>
      <w:r>
        <w:rPr>
          <w:lang w:val="en-US"/>
        </w:rPr>
        <w:t>Supervisor</w:t>
      </w:r>
      <w:r>
        <w:t xml:space="preserve"> от </w:t>
      </w:r>
      <w:r>
        <w:rPr>
          <w:lang w:val="en-US"/>
        </w:rPr>
        <w:t>CX</w:t>
      </w:r>
      <w:r>
        <w:t>–</w:t>
      </w:r>
      <w:r>
        <w:rPr>
          <w:lang w:val="en-US"/>
        </w:rPr>
        <w:t>Designer</w:t>
      </w:r>
      <w:r w:rsidRPr="00CD5EF9">
        <w:t xml:space="preserve">. </w:t>
      </w:r>
      <w:r>
        <w:t>Для работы с базой данных</w:t>
      </w:r>
      <w:r w:rsidRPr="00CD5EF9">
        <w:t xml:space="preserve"> </w:t>
      </w:r>
      <w:r>
        <w:t xml:space="preserve">необходимо, чтобы на каждом устройстве была установлена СУБД и </w:t>
      </w:r>
      <w:r w:rsidR="00851D79">
        <w:t>была копия базы данных, что является не совсем удобным способом соединения.</w:t>
      </w:r>
    </w:p>
    <w:p w14:paraId="35923D15" w14:textId="77777777" w:rsidR="00851D79" w:rsidRDefault="00851D79" w:rsidP="001F3491">
      <w:r>
        <w:t>Основными недостатками данного приложения являются:</w:t>
      </w:r>
    </w:p>
    <w:p w14:paraId="19DA22CF" w14:textId="77777777" w:rsidR="00851D79" w:rsidRDefault="00851D79" w:rsidP="001F3491">
      <w:pPr>
        <w:pStyle w:val="a"/>
      </w:pPr>
      <w:r>
        <w:t>вычисления происходят на каждом устройстве из-за этого необходимая производительность устройства, повышается;</w:t>
      </w:r>
    </w:p>
    <w:p w14:paraId="75BF9B4C" w14:textId="04490828" w:rsidR="00851D79" w:rsidRDefault="00851D79" w:rsidP="001F3491">
      <w:pPr>
        <w:pStyle w:val="a"/>
      </w:pPr>
      <w:r>
        <w:t>необходимо создавать несколько вариантов приложения для работы с базой данных, так как в противном случае в базе данных будут копии вычисленных данных</w:t>
      </w:r>
      <w:r w:rsidR="00161255">
        <w:t>;</w:t>
      </w:r>
    </w:p>
    <w:p w14:paraId="5AD962DA" w14:textId="77777777" w:rsidR="00161255" w:rsidRDefault="00161255" w:rsidP="001F3491">
      <w:pPr>
        <w:pStyle w:val="a"/>
      </w:pPr>
      <w:r>
        <w:t xml:space="preserve">приложение возможно запустить только на операционной системе </w:t>
      </w:r>
      <w:r>
        <w:rPr>
          <w:lang w:val="en-US"/>
        </w:rPr>
        <w:t>windows</w:t>
      </w:r>
      <w:r w:rsidRPr="00161255">
        <w:t xml:space="preserve"> 10 </w:t>
      </w:r>
      <w:r>
        <w:t>и 11, что вносит ограничения на системные требования персонального компьютера.</w:t>
      </w:r>
    </w:p>
    <w:p w14:paraId="21D4A3AF" w14:textId="17A40F26" w:rsidR="002E521C" w:rsidRDefault="00161255" w:rsidP="001F3491">
      <w:r>
        <w:t xml:space="preserve">Создания приложения в </w:t>
      </w:r>
      <w:r>
        <w:rPr>
          <w:lang w:val="en-US"/>
        </w:rPr>
        <w:t>CX</w:t>
      </w:r>
      <w:r w:rsidRPr="00161255">
        <w:t>–</w:t>
      </w:r>
      <w:r>
        <w:rPr>
          <w:lang w:val="en-US"/>
        </w:rPr>
        <w:t>Supervisor</w:t>
      </w:r>
      <w:r w:rsidRPr="00161255">
        <w:t xml:space="preserve"> </w:t>
      </w:r>
      <w:r>
        <w:t>подходит для тех случаев, когда нет необходимости просматривать инфо</w:t>
      </w:r>
      <w:r w:rsidR="00D53FAA">
        <w:t>рмацию на нескольких устройства.</w:t>
      </w:r>
    </w:p>
    <w:p w14:paraId="0262E315" w14:textId="77777777" w:rsidR="00764B15" w:rsidRDefault="00D53FAA" w:rsidP="001F3491">
      <w:r>
        <w:lastRenderedPageBreak/>
        <w:t xml:space="preserve">Рассмотрим </w:t>
      </w:r>
      <w:r>
        <w:rPr>
          <w:lang w:val="en-US"/>
        </w:rPr>
        <w:t>Master</w:t>
      </w:r>
      <w:r w:rsidRPr="00764B15">
        <w:t xml:space="preserve"> </w:t>
      </w:r>
      <w:r>
        <w:rPr>
          <w:lang w:val="en-US"/>
        </w:rPr>
        <w:t>SCADA</w:t>
      </w:r>
      <w:r w:rsidRPr="00764B15">
        <w:t xml:space="preserve"> </w:t>
      </w:r>
      <w:r>
        <w:rPr>
          <w:lang w:val="en-US"/>
        </w:rPr>
        <w:t>D</w:t>
      </w:r>
      <w:r w:rsidRPr="00764B15">
        <w:t xml:space="preserve">4 – </w:t>
      </w:r>
      <w:r w:rsidR="00764B15">
        <w:t>это относительно новый проект. При первом запуске можно сразу же отметить информативный и красивый интерфейс приложения, его можно увидеть на рисунке 1.6</w:t>
      </w:r>
    </w:p>
    <w:p w14:paraId="5F593B60" w14:textId="77777777" w:rsidR="00764B15" w:rsidRDefault="00764B15" w:rsidP="001F3491"/>
    <w:p w14:paraId="0BE5F3B5" w14:textId="534D595D" w:rsidR="00D53FAA" w:rsidRDefault="00764B15" w:rsidP="00126DFE">
      <w:pPr>
        <w:pStyle w:val="aff3"/>
        <w:pPrChange w:id="71" w:author="grishynanash@gmail.com" w:date="2023-05-23T12:32:00Z">
          <w:pPr/>
        </w:pPrChange>
      </w:pPr>
      <w:r>
        <w:drawing>
          <wp:inline distT="0" distB="0" distL="0" distR="0" wp14:anchorId="74AAB93C" wp14:editId="48537A64">
            <wp:extent cx="5940425" cy="324231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42310"/>
                    </a:xfrm>
                    <a:prstGeom prst="rect">
                      <a:avLst/>
                    </a:prstGeom>
                  </pic:spPr>
                </pic:pic>
              </a:graphicData>
            </a:graphic>
          </wp:inline>
        </w:drawing>
      </w:r>
      <w:r w:rsidR="00D53FAA" w:rsidRPr="00764B15">
        <w:t xml:space="preserve"> </w:t>
      </w:r>
    </w:p>
    <w:p w14:paraId="596A2464" w14:textId="77777777" w:rsidR="001F3491" w:rsidRDefault="001F3491" w:rsidP="001F3491"/>
    <w:p w14:paraId="35456525" w14:textId="01284F1C" w:rsidR="000C386E" w:rsidRDefault="00764B15" w:rsidP="001F3491">
      <w:r>
        <w:t xml:space="preserve">Рисунок 1.6 – </w:t>
      </w:r>
      <w:ins w:id="72" w:author="grishynanash@gmail.com" w:date="2023-05-23T12:33:00Z">
        <w:r w:rsidR="00126DFE">
          <w:t>П</w:t>
        </w:r>
      </w:ins>
      <w:del w:id="73" w:author="grishynanash@gmail.com" w:date="2023-05-23T12:33:00Z">
        <w:r w:rsidDel="00126DFE">
          <w:delText>п</w:delText>
        </w:r>
      </w:del>
      <w:r>
        <w:t xml:space="preserve">ользовательский интерфейс </w:t>
      </w:r>
      <w:r>
        <w:rPr>
          <w:lang w:val="en-US"/>
        </w:rPr>
        <w:t>Master</w:t>
      </w:r>
      <w:r w:rsidRPr="00764B15">
        <w:t xml:space="preserve"> </w:t>
      </w:r>
      <w:r>
        <w:rPr>
          <w:lang w:val="en-US"/>
        </w:rPr>
        <w:t>SCADA</w:t>
      </w:r>
      <w:r w:rsidRPr="00764B15">
        <w:t xml:space="preserve"> 4</w:t>
      </w:r>
      <w:r>
        <w:rPr>
          <w:lang w:val="en-US"/>
        </w:rPr>
        <w:t>d</w:t>
      </w:r>
      <w:del w:id="74" w:author="grishynanash@gmail.com" w:date="2023-05-23T12:33:00Z">
        <w:r w:rsidRPr="00764B15" w:rsidDel="00126DFE">
          <w:delText>.</w:delText>
        </w:r>
      </w:del>
    </w:p>
    <w:p w14:paraId="2C74D0A6" w14:textId="08E245AA" w:rsidR="009048F4" w:rsidRDefault="009048F4" w:rsidP="001F3491"/>
    <w:p w14:paraId="6B973098" w14:textId="71B80FDB" w:rsidR="009048F4" w:rsidRDefault="009048F4" w:rsidP="001F3491">
      <w:r>
        <w:t xml:space="preserve">Данная </w:t>
      </w:r>
      <w:r>
        <w:rPr>
          <w:lang w:val="en-US"/>
        </w:rPr>
        <w:t>SCADA</w:t>
      </w:r>
      <w:r w:rsidRPr="009048F4">
        <w:t xml:space="preserve"> </w:t>
      </w:r>
      <w:r>
        <w:t xml:space="preserve">позволяет разрабатывать приложения для контроллеров, серверной части и отдельно пользователей. </w:t>
      </w:r>
    </w:p>
    <w:p w14:paraId="4D24E32F" w14:textId="06DA585E" w:rsidR="009048F4" w:rsidRDefault="009048F4" w:rsidP="001F3491">
      <w:r>
        <w:rPr>
          <w:lang w:val="en-US"/>
        </w:rPr>
        <w:t>Master</w:t>
      </w:r>
      <w:r w:rsidRPr="009048F4">
        <w:t xml:space="preserve"> </w:t>
      </w:r>
      <w:r>
        <w:rPr>
          <w:lang w:val="en-US"/>
        </w:rPr>
        <w:t>SCADA</w:t>
      </w:r>
      <w:r w:rsidRPr="009048F4">
        <w:t xml:space="preserve"> </w:t>
      </w:r>
      <w:r>
        <w:t xml:space="preserve">можно разделить на две части: на среду разработки и среду исполнения. Среда разработки работает только на </w:t>
      </w:r>
      <w:r>
        <w:rPr>
          <w:lang w:val="en-US"/>
        </w:rPr>
        <w:t>OC</w:t>
      </w:r>
      <w:r w:rsidRPr="009048F4">
        <w:t xml:space="preserve"> </w:t>
      </w:r>
      <w:r>
        <w:rPr>
          <w:lang w:val="en-US"/>
        </w:rPr>
        <w:t>Windows</w:t>
      </w:r>
      <w:r w:rsidRPr="009048F4">
        <w:t xml:space="preserve">. </w:t>
      </w:r>
      <w:r>
        <w:t>Среда исполнения может исполнять код на различных архитектурах и операционных системах, это позволяет повысить производительность, но в то же время это вносит неудобство: при написании кода необходимо полностью переписывать исполняемый код, даже при незначительных изменения кода.</w:t>
      </w:r>
    </w:p>
    <w:p w14:paraId="7B73A472" w14:textId="1F134D06" w:rsidR="007B48F7" w:rsidRDefault="00365C03" w:rsidP="001F3491">
      <w:r>
        <w:rPr>
          <w:lang w:val="en-US"/>
        </w:rPr>
        <w:t>Master</w:t>
      </w:r>
      <w:r w:rsidRPr="00365C03">
        <w:t xml:space="preserve"> </w:t>
      </w:r>
      <w:r>
        <w:rPr>
          <w:lang w:val="en-US"/>
        </w:rPr>
        <w:t>SCADA</w:t>
      </w:r>
      <w:r w:rsidRPr="00365C03">
        <w:t xml:space="preserve"> </w:t>
      </w:r>
      <w:r>
        <w:t>позволяет разрабатывать пользовательские веб интерфейсы, что позволяет запустить интерфейс из любого браузера, который поддерживает HTML5</w:t>
      </w:r>
      <w:r w:rsidR="00C67E7B">
        <w:t>, есть возможность писать скрипты для баз данных, что очень упрощает разработку</w:t>
      </w:r>
      <w:r>
        <w:t xml:space="preserve">, также </w:t>
      </w:r>
      <w:r w:rsidRPr="00365C03">
        <w:t>данное приложение под</w:t>
      </w:r>
      <w:r>
        <w:t xml:space="preserve">держивает </w:t>
      </w:r>
      <w:r w:rsidR="007B48F7">
        <w:t>возможность написания функций для вычисления данных на языках:</w:t>
      </w:r>
    </w:p>
    <w:p w14:paraId="71D7A204" w14:textId="0505F472" w:rsidR="00365C03" w:rsidRPr="00C07C70" w:rsidRDefault="007B48F7" w:rsidP="001F3491">
      <w:pPr>
        <w:pStyle w:val="a"/>
      </w:pPr>
      <w:r>
        <w:rPr>
          <w:lang w:val="en-US"/>
        </w:rPr>
        <w:t>C#</w:t>
      </w:r>
    </w:p>
    <w:p w14:paraId="507F5B0E" w14:textId="3B4C5FE7" w:rsidR="00C07C70" w:rsidRPr="007B48F7" w:rsidRDefault="00C07C70" w:rsidP="001F3491">
      <w:pPr>
        <w:pStyle w:val="a"/>
      </w:pPr>
      <w:r>
        <w:rPr>
          <w:lang w:val="en-US"/>
        </w:rPr>
        <w:t>ST</w:t>
      </w:r>
    </w:p>
    <w:p w14:paraId="022B1B47" w14:textId="77FB2F42" w:rsidR="007B48F7" w:rsidRPr="007B48F7" w:rsidRDefault="007B48F7" w:rsidP="001F3491">
      <w:pPr>
        <w:pStyle w:val="a"/>
      </w:pPr>
      <w:r>
        <w:rPr>
          <w:lang w:val="en-US"/>
        </w:rPr>
        <w:t>FBD</w:t>
      </w:r>
    </w:p>
    <w:p w14:paraId="7A50F514" w14:textId="3FEA5B4C" w:rsidR="007B48F7" w:rsidRPr="007B48F7" w:rsidRDefault="007B48F7" w:rsidP="001F3491">
      <w:pPr>
        <w:pStyle w:val="a"/>
      </w:pPr>
      <w:r>
        <w:rPr>
          <w:lang w:val="en-US"/>
        </w:rPr>
        <w:t>LD</w:t>
      </w:r>
    </w:p>
    <w:p w14:paraId="1CBD4016" w14:textId="056EE1EF" w:rsidR="007B48F7" w:rsidRPr="00C07C70" w:rsidRDefault="007B48F7" w:rsidP="001F3491">
      <w:pPr>
        <w:pStyle w:val="a"/>
      </w:pPr>
      <w:r>
        <w:rPr>
          <w:lang w:val="en-US"/>
        </w:rPr>
        <w:t>SFC</w:t>
      </w:r>
    </w:p>
    <w:p w14:paraId="09DE45CD" w14:textId="6E77AB01" w:rsidR="00C07C70" w:rsidRPr="00C07C70" w:rsidRDefault="00C07C70" w:rsidP="001F3491">
      <w:r>
        <w:t xml:space="preserve">Программы, реализованные на языках </w:t>
      </w:r>
      <w:r>
        <w:rPr>
          <w:lang w:val="en-US"/>
        </w:rPr>
        <w:t>C</w:t>
      </w:r>
      <w:r w:rsidRPr="00C07C70">
        <w:t xml:space="preserve"># </w:t>
      </w:r>
      <w:r>
        <w:t xml:space="preserve">и </w:t>
      </w:r>
      <w:r>
        <w:rPr>
          <w:lang w:val="en-US"/>
        </w:rPr>
        <w:t>ST</w:t>
      </w:r>
      <w:r>
        <w:t>,</w:t>
      </w:r>
      <w:r w:rsidRPr="00C07C70">
        <w:t xml:space="preserve"> </w:t>
      </w:r>
      <w:r>
        <w:t>являются достаточно удобными для реализации специфических задач.</w:t>
      </w:r>
    </w:p>
    <w:p w14:paraId="266E8A42" w14:textId="21EC4F4D" w:rsidR="007B48F7" w:rsidRPr="007B48F7" w:rsidRDefault="007B48F7" w:rsidP="001F3491">
      <w:r>
        <w:lastRenderedPageBreak/>
        <w:t xml:space="preserve">Написание программы в </w:t>
      </w:r>
      <w:r>
        <w:rPr>
          <w:lang w:val="en-US"/>
        </w:rPr>
        <w:t>Master</w:t>
      </w:r>
      <w:r w:rsidRPr="007B48F7">
        <w:t xml:space="preserve"> </w:t>
      </w:r>
      <w:r>
        <w:rPr>
          <w:lang w:val="en-US"/>
        </w:rPr>
        <w:t>SCADA</w:t>
      </w:r>
      <w:r w:rsidRPr="007B48F7">
        <w:t xml:space="preserve"> </w:t>
      </w:r>
      <w:r>
        <w:t>для контроллеров не совсем удобная, в приложении присутствуют уже готовые функциональные блоки, которые соединяются по средствам линий.</w:t>
      </w:r>
      <w:r w:rsidRPr="007B48F7">
        <w:t xml:space="preserve"> </w:t>
      </w:r>
      <w:r>
        <w:t xml:space="preserve">Функциональные блоки можно размещать без четко выраженной иерархии, что создает достаточно запутанные схемы при разработке. </w:t>
      </w:r>
    </w:p>
    <w:p w14:paraId="5E69B069" w14:textId="31D54F31" w:rsidR="00C67E7B" w:rsidRDefault="009048F4" w:rsidP="001F3491">
      <w:pPr>
        <w:rPr>
          <w:noProof/>
          <w:lang w:eastAsia="ru-RU"/>
        </w:rPr>
      </w:pPr>
      <w:r>
        <w:tab/>
      </w:r>
      <w:r>
        <w:rPr>
          <w:lang w:val="en-US"/>
        </w:rPr>
        <w:t>Master</w:t>
      </w:r>
      <w:r w:rsidRPr="009048F4">
        <w:t xml:space="preserve"> </w:t>
      </w:r>
      <w:r>
        <w:rPr>
          <w:lang w:val="en-US"/>
        </w:rPr>
        <w:t>SCADA</w:t>
      </w:r>
      <w:r w:rsidRPr="009048F4">
        <w:t xml:space="preserve"> </w:t>
      </w:r>
      <w:r>
        <w:t>содержит большое количество библиотечных компонентов</w:t>
      </w:r>
      <w:r w:rsidR="00365C03">
        <w:t>, которые упрощают разработку пользовательского интерфейса.</w:t>
      </w:r>
      <w:r w:rsidR="00C67E7B" w:rsidRPr="00C67E7B">
        <w:rPr>
          <w:noProof/>
          <w:lang w:eastAsia="ru-RU"/>
        </w:rPr>
        <w:t xml:space="preserve"> </w:t>
      </w:r>
    </w:p>
    <w:p w14:paraId="723C6CCF" w14:textId="77777777" w:rsidR="001F3491" w:rsidRDefault="001F3491" w:rsidP="001F3491">
      <w:pPr>
        <w:rPr>
          <w:noProof/>
          <w:lang w:eastAsia="ru-RU"/>
        </w:rPr>
      </w:pPr>
    </w:p>
    <w:p w14:paraId="789A1201" w14:textId="4CA151F0" w:rsidR="009048F4" w:rsidRDefault="00C67E7B" w:rsidP="00126DFE">
      <w:pPr>
        <w:pStyle w:val="aff3"/>
        <w:rPr>
          <w:ins w:id="75" w:author="grishynanash@gmail.com" w:date="2023-05-23T12:33:00Z"/>
        </w:rPr>
        <w:pPrChange w:id="76" w:author="grishynanash@gmail.com" w:date="2023-05-23T12:33:00Z">
          <w:pPr>
            <w:pStyle w:val="aff3"/>
          </w:pPr>
        </w:pPrChange>
      </w:pPr>
      <w:r>
        <w:drawing>
          <wp:inline distT="0" distB="0" distL="0" distR="0" wp14:anchorId="25755B94" wp14:editId="6FD64027">
            <wp:extent cx="5940425" cy="199453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994535"/>
                    </a:xfrm>
                    <a:prstGeom prst="rect">
                      <a:avLst/>
                    </a:prstGeom>
                  </pic:spPr>
                </pic:pic>
              </a:graphicData>
            </a:graphic>
          </wp:inline>
        </w:drawing>
      </w:r>
    </w:p>
    <w:p w14:paraId="63D1552D" w14:textId="77777777" w:rsidR="00126DFE" w:rsidRDefault="00126DFE" w:rsidP="00126DFE">
      <w:pPr>
        <w:pStyle w:val="aff3"/>
        <w:pPrChange w:id="77" w:author="grishynanash@gmail.com" w:date="2023-05-23T12:33:00Z">
          <w:pPr>
            <w:pStyle w:val="aff3"/>
          </w:pPr>
        </w:pPrChange>
      </w:pPr>
    </w:p>
    <w:p w14:paraId="572BCBF9" w14:textId="36CA01EA" w:rsidR="00C67E7B" w:rsidRPr="009048F4" w:rsidRDefault="00C67E7B" w:rsidP="00126DFE">
      <w:pPr>
        <w:pStyle w:val="aff3"/>
        <w:pPrChange w:id="78" w:author="grishynanash@gmail.com" w:date="2023-05-23T12:33:00Z">
          <w:pPr/>
        </w:pPrChange>
      </w:pPr>
      <w:r>
        <w:t xml:space="preserve">Рисунок 1.7 – </w:t>
      </w:r>
      <w:ins w:id="79" w:author="grishynanash@gmail.com" w:date="2023-05-23T12:33:00Z">
        <w:r w:rsidR="00126DFE">
          <w:t>П</w:t>
        </w:r>
      </w:ins>
      <w:del w:id="80" w:author="grishynanash@gmail.com" w:date="2023-05-23T12:33:00Z">
        <w:r w:rsidDel="00126DFE">
          <w:delText>п</w:delText>
        </w:r>
      </w:del>
      <w:r>
        <w:t>ример пользовательских компонентов</w:t>
      </w:r>
      <w:del w:id="81" w:author="grishynanash@gmail.com" w:date="2023-05-23T12:34:00Z">
        <w:r w:rsidDel="00126DFE">
          <w:delText>.</w:delText>
        </w:r>
      </w:del>
    </w:p>
    <w:p w14:paraId="78453951" w14:textId="3BC1D21F" w:rsidR="0042664D" w:rsidRDefault="009C1611" w:rsidP="00126DFE">
      <w:pPr>
        <w:pStyle w:val="aff3"/>
        <w:pPrChange w:id="82" w:author="grishynanash@gmail.com" w:date="2023-05-23T12:33:00Z">
          <w:pPr/>
        </w:pPrChange>
      </w:pPr>
      <w:r w:rsidRPr="00764B15">
        <w:t xml:space="preserve">  </w:t>
      </w:r>
    </w:p>
    <w:p w14:paraId="017701BC" w14:textId="264CA8B6" w:rsidR="00C07C70" w:rsidRDefault="00C566A7" w:rsidP="001F3491">
      <w:r>
        <w:rPr>
          <w:lang w:val="en-US"/>
        </w:rPr>
        <w:t>Master</w:t>
      </w:r>
      <w:r w:rsidRPr="00C566A7">
        <w:t xml:space="preserve"> </w:t>
      </w:r>
      <w:r>
        <w:rPr>
          <w:lang w:val="en-US"/>
        </w:rPr>
        <w:t>SCADA</w:t>
      </w:r>
      <w:r w:rsidRPr="00C566A7">
        <w:t xml:space="preserve"> </w:t>
      </w:r>
      <w:r>
        <w:t xml:space="preserve">поддерживает </w:t>
      </w:r>
      <w:r w:rsidR="00C07C70">
        <w:t>большой список различных протоколов связи, которые реализованы производителем:</w:t>
      </w:r>
    </w:p>
    <w:p w14:paraId="65F109FC" w14:textId="4A12BC2C" w:rsidR="00C07C70" w:rsidRPr="00C07C70" w:rsidRDefault="00C07C70" w:rsidP="001F3491">
      <w:pPr>
        <w:pStyle w:val="a"/>
      </w:pPr>
      <w:r>
        <w:rPr>
          <w:lang w:val="en-US"/>
        </w:rPr>
        <w:t>OPC:</w:t>
      </w:r>
    </w:p>
    <w:p w14:paraId="4BC9D367" w14:textId="24A32D6C" w:rsidR="00C07C70" w:rsidRPr="00C07C70" w:rsidRDefault="00C07C70" w:rsidP="001F3491">
      <w:pPr>
        <w:pStyle w:val="a"/>
      </w:pPr>
      <w:r>
        <w:rPr>
          <w:lang w:val="en-US"/>
        </w:rPr>
        <w:t>UA/DA/HAD:</w:t>
      </w:r>
    </w:p>
    <w:p w14:paraId="23123C03" w14:textId="55A75207" w:rsidR="00C07C70" w:rsidRPr="00C07C70" w:rsidRDefault="00C07C70" w:rsidP="001F3491">
      <w:pPr>
        <w:pStyle w:val="a"/>
      </w:pPr>
      <w:r>
        <w:rPr>
          <w:lang w:val="en-US"/>
        </w:rPr>
        <w:t>Modbus RTU/TCP</w:t>
      </w:r>
      <w:r>
        <w:t>;</w:t>
      </w:r>
    </w:p>
    <w:p w14:paraId="20BB92A7" w14:textId="208C3AA2" w:rsidR="00C07C70" w:rsidRPr="00C07C70" w:rsidRDefault="00C07C70" w:rsidP="001F3491">
      <w:pPr>
        <w:pStyle w:val="a"/>
      </w:pPr>
      <w:r>
        <w:rPr>
          <w:lang w:val="en-US"/>
        </w:rPr>
        <w:t>BACNet</w:t>
      </w:r>
      <w:r>
        <w:t>;</w:t>
      </w:r>
    </w:p>
    <w:p w14:paraId="0D7F72E7" w14:textId="7C9294DE" w:rsidR="00C07C70" w:rsidRPr="00C07C70" w:rsidRDefault="00C07C70" w:rsidP="001F3491">
      <w:pPr>
        <w:pStyle w:val="a"/>
      </w:pPr>
      <w:r>
        <w:rPr>
          <w:lang w:val="en-US"/>
        </w:rPr>
        <w:t>Profinet</w:t>
      </w:r>
      <w:r>
        <w:t>;</w:t>
      </w:r>
    </w:p>
    <w:p w14:paraId="0A0829B2" w14:textId="5DE101D8" w:rsidR="00C07C70" w:rsidRPr="00C07C70" w:rsidRDefault="00C07C70" w:rsidP="001F3491">
      <w:pPr>
        <w:pStyle w:val="a"/>
      </w:pPr>
      <w:r>
        <w:rPr>
          <w:lang w:val="en-US"/>
        </w:rPr>
        <w:t>Omron FINS</w:t>
      </w:r>
      <w:r>
        <w:t>;</w:t>
      </w:r>
    </w:p>
    <w:p w14:paraId="49296F7C" w14:textId="4CC2A9B9" w:rsidR="00C07C70" w:rsidRDefault="00C07C70" w:rsidP="001F3491">
      <w:pPr>
        <w:pStyle w:val="a"/>
      </w:pPr>
      <w:r>
        <w:t>и другие.</w:t>
      </w:r>
    </w:p>
    <w:p w14:paraId="7949884F" w14:textId="1D98DCE9" w:rsidR="00C07C70" w:rsidRDefault="00E20421" w:rsidP="001F3491">
      <w:r>
        <w:t>Большое количество протоколов связи позволяет создавать сети, состоящие из разных контроллеров, что позволяет выбирать контроллеры для специфических задач.</w:t>
      </w:r>
    </w:p>
    <w:p w14:paraId="0C5F93CA" w14:textId="0750FE9C" w:rsidR="00E20421" w:rsidRDefault="00E20421" w:rsidP="001F3491"/>
    <w:p w14:paraId="49444ADD" w14:textId="43B7A4C2" w:rsidR="00E20421" w:rsidRDefault="00E20421" w:rsidP="001F3491">
      <w:pPr>
        <w:pStyle w:val="2"/>
      </w:pPr>
      <w:bookmarkStart w:id="83" w:name="_Toc135661734"/>
      <w:r>
        <w:t>Постановка задач дипломно</w:t>
      </w:r>
      <w:r w:rsidR="00427702">
        <w:t>го проектирования</w:t>
      </w:r>
      <w:bookmarkEnd w:id="83"/>
    </w:p>
    <w:p w14:paraId="79E71511" w14:textId="77777777" w:rsidR="00E20421" w:rsidRDefault="00E20421" w:rsidP="001F3491">
      <w:r>
        <w:t>В ходе исследования существующих программных решений были выявлены следующие недостатки:</w:t>
      </w:r>
    </w:p>
    <w:p w14:paraId="3EA88BBB" w14:textId="12DB4D27" w:rsidR="00E20421" w:rsidRDefault="00427702" w:rsidP="001F3491">
      <w:pPr>
        <w:pStyle w:val="a"/>
      </w:pPr>
      <w:r>
        <w:t>о</w:t>
      </w:r>
      <w:r w:rsidR="00E20421">
        <w:t>тсутствие кроссплатформенных сервисов;</w:t>
      </w:r>
    </w:p>
    <w:p w14:paraId="4C8B9696" w14:textId="77777777" w:rsidR="00427702" w:rsidRDefault="00427702" w:rsidP="001F3491">
      <w:pPr>
        <w:pStyle w:val="a"/>
      </w:pPr>
      <w:r>
        <w:t>высокая стоимость решений;</w:t>
      </w:r>
    </w:p>
    <w:p w14:paraId="5BE12964" w14:textId="28394431" w:rsidR="00427702" w:rsidRDefault="00427702" w:rsidP="001F3491">
      <w:pPr>
        <w:pStyle w:val="a"/>
      </w:pPr>
      <w:r>
        <w:t>отсутствие возможности изменять запросы во время выполнения программы;</w:t>
      </w:r>
    </w:p>
    <w:p w14:paraId="4215830A" w14:textId="28606069" w:rsidR="00427702" w:rsidRDefault="00427702" w:rsidP="001F3491">
      <w:pPr>
        <w:pStyle w:val="a"/>
      </w:pPr>
      <w:r>
        <w:t xml:space="preserve">отсутствие возможности интеграции с другими программными </w:t>
      </w:r>
      <w:r>
        <w:lastRenderedPageBreak/>
        <w:t>решениями;</w:t>
      </w:r>
    </w:p>
    <w:p w14:paraId="145F6DE5" w14:textId="47D27A68" w:rsidR="00905CCE" w:rsidRDefault="00905CCE" w:rsidP="001F3491">
      <w:pPr>
        <w:pStyle w:val="a"/>
      </w:pPr>
      <w:r>
        <w:t>отсутствие возможности изменения топологии сети;</w:t>
      </w:r>
    </w:p>
    <w:p w14:paraId="6F2E64E8" w14:textId="427BDF84" w:rsidR="00E20421" w:rsidRPr="00E20421" w:rsidRDefault="00427702" w:rsidP="001F3491">
      <w:pPr>
        <w:pStyle w:val="a"/>
      </w:pPr>
      <w:r>
        <w:t xml:space="preserve">отсутствие возможности создавать отчеты. </w:t>
      </w:r>
      <w:r w:rsidR="00E20421">
        <w:t xml:space="preserve"> </w:t>
      </w:r>
    </w:p>
    <w:p w14:paraId="5515438B" w14:textId="5F7D5ADC" w:rsidR="007A20A9" w:rsidRDefault="00427702" w:rsidP="001F3491">
      <w:r>
        <w:t>Исходя из перечисленных недостатков, целью дипломного проектирования является разработка программного средства, которое будет способно реализовать функциональность, способную устранить выделенные недостатки</w:t>
      </w:r>
    </w:p>
    <w:p w14:paraId="67139358" w14:textId="0C6B6C4B" w:rsidR="00427702" w:rsidRDefault="00427702" w:rsidP="001F3491">
      <w:r>
        <w:t>Для достиж</w:t>
      </w:r>
      <w:r w:rsidR="00905CCE">
        <w:t>ения поставленной цели выделим основные задачи:</w:t>
      </w:r>
    </w:p>
    <w:p w14:paraId="1026260E" w14:textId="59051779" w:rsidR="00905CCE" w:rsidRDefault="00905CCE" w:rsidP="001F3491">
      <w:pPr>
        <w:pStyle w:val="a"/>
      </w:pPr>
      <w:r>
        <w:t>определение требований к программному средству и составить спецификацию программного средства</w:t>
      </w:r>
      <w:r w:rsidR="00D339FB" w:rsidRPr="00D339FB">
        <w:t>;</w:t>
      </w:r>
    </w:p>
    <w:p w14:paraId="1843F338" w14:textId="008097FA" w:rsidR="00905CCE" w:rsidRDefault="00905CCE" w:rsidP="001F3491">
      <w:pPr>
        <w:pStyle w:val="a"/>
      </w:pPr>
      <w:r>
        <w:t>определить необходимые технологии и языки программирования для реализации программного средства</w:t>
      </w:r>
      <w:r w:rsidR="00D339FB" w:rsidRPr="00D339FB">
        <w:t>;</w:t>
      </w:r>
    </w:p>
    <w:p w14:paraId="7D13794E" w14:textId="7B993C36" w:rsidR="00905CCE" w:rsidRDefault="00905CCE" w:rsidP="001F3491">
      <w:pPr>
        <w:pStyle w:val="a"/>
      </w:pPr>
      <w:r>
        <w:t>провести проектирование программной архитектуры</w:t>
      </w:r>
      <w:r w:rsidR="00D339FB">
        <w:rPr>
          <w:lang w:val="en-US"/>
        </w:rPr>
        <w:t>;</w:t>
      </w:r>
    </w:p>
    <w:p w14:paraId="0C52335C" w14:textId="608DF561" w:rsidR="00905CCE" w:rsidRDefault="00905CCE" w:rsidP="001F3491">
      <w:pPr>
        <w:pStyle w:val="a"/>
      </w:pPr>
      <w:r>
        <w:t>провести проектирование пользовательского интерфейса</w:t>
      </w:r>
      <w:r w:rsidR="00D339FB">
        <w:rPr>
          <w:lang w:val="en-US"/>
        </w:rPr>
        <w:t>;</w:t>
      </w:r>
    </w:p>
    <w:p w14:paraId="51FE5E86" w14:textId="40ED8E01" w:rsidR="00905CCE" w:rsidRDefault="00905CCE" w:rsidP="001F3491">
      <w:pPr>
        <w:pStyle w:val="a"/>
      </w:pPr>
      <w:r>
        <w:t>разработать модель данных</w:t>
      </w:r>
      <w:r w:rsidR="00D339FB">
        <w:rPr>
          <w:lang w:val="en-US"/>
        </w:rPr>
        <w:t>;</w:t>
      </w:r>
    </w:p>
    <w:p w14:paraId="2C078061" w14:textId="1221D5C8" w:rsidR="00905CCE" w:rsidRDefault="00905CCE" w:rsidP="001F3491">
      <w:pPr>
        <w:pStyle w:val="a"/>
      </w:pPr>
      <w:r>
        <w:t>реализовать необходимые алгоритмы и протоколы связи</w:t>
      </w:r>
      <w:r w:rsidR="00D339FB" w:rsidRPr="00D339FB">
        <w:t>;</w:t>
      </w:r>
    </w:p>
    <w:p w14:paraId="201C74C4" w14:textId="73FADB28" w:rsidR="00905CCE" w:rsidRDefault="00D339FB" w:rsidP="001F3491">
      <w:pPr>
        <w:pStyle w:val="a"/>
      </w:pPr>
      <w:r>
        <w:t>провести тестирования модулей</w:t>
      </w:r>
      <w:r>
        <w:rPr>
          <w:lang w:val="en-US"/>
        </w:rPr>
        <w:t>;</w:t>
      </w:r>
    </w:p>
    <w:p w14:paraId="293BCF81" w14:textId="72296800" w:rsidR="00905CCE" w:rsidRDefault="00905CCE" w:rsidP="001F3491">
      <w:pPr>
        <w:pStyle w:val="a"/>
      </w:pPr>
      <w:r>
        <w:t>провести тестирование конечного программного продукта.</w:t>
      </w:r>
    </w:p>
    <w:p w14:paraId="5C4B047F" w14:textId="77777777" w:rsidR="00427702" w:rsidRPr="00764B15" w:rsidRDefault="00427702" w:rsidP="001F3491"/>
    <w:p w14:paraId="1DE76EC1" w14:textId="77777777" w:rsidR="0042664D" w:rsidRPr="00764B15" w:rsidRDefault="0042664D" w:rsidP="001F3491"/>
    <w:p w14:paraId="740AD3BD" w14:textId="6C80388D" w:rsidR="007A20A9" w:rsidRPr="00764B15" w:rsidRDefault="007A20A9" w:rsidP="001F3491"/>
    <w:p w14:paraId="5659E534" w14:textId="77777777" w:rsidR="0042664D" w:rsidRPr="00764B15" w:rsidRDefault="0042664D" w:rsidP="001F3491"/>
    <w:p w14:paraId="540B374B" w14:textId="77777777" w:rsidR="000F1458" w:rsidRPr="00764B15" w:rsidRDefault="000F1458" w:rsidP="001F3491"/>
    <w:p w14:paraId="085AFF5F" w14:textId="77777777" w:rsidR="00226509" w:rsidRDefault="00226509" w:rsidP="001F3491"/>
    <w:p w14:paraId="4D5512D5" w14:textId="5F65BF13" w:rsidR="00083407" w:rsidRDefault="00BF4A30" w:rsidP="001F3491">
      <w:pPr>
        <w:pStyle w:val="1"/>
      </w:pPr>
      <w:bookmarkStart w:id="84" w:name="_Toc135661735"/>
      <w:r>
        <w:rPr>
          <w:lang w:val="ru-RU"/>
        </w:rPr>
        <w:lastRenderedPageBreak/>
        <w:t xml:space="preserve">Моделирование предметной области, </w:t>
      </w:r>
      <w:r w:rsidR="000A27BD">
        <w:t>Разработка функциональных требований и составление их спецификации</w:t>
      </w:r>
      <w:bookmarkEnd w:id="84"/>
    </w:p>
    <w:p w14:paraId="53C0665F" w14:textId="77777777" w:rsidR="000F1458" w:rsidRDefault="000A27BD" w:rsidP="001F3491">
      <w:pPr>
        <w:pStyle w:val="2"/>
      </w:pPr>
      <w:bookmarkStart w:id="85" w:name="_Toc135661736"/>
      <w:r>
        <w:t>Общие</w:t>
      </w:r>
      <w:r w:rsidR="000F1458">
        <w:t xml:space="preserve"> сведения</w:t>
      </w:r>
      <w:r>
        <w:t xml:space="preserve"> и требования к работе программного средства</w:t>
      </w:r>
      <w:bookmarkEnd w:id="85"/>
    </w:p>
    <w:p w14:paraId="71E92D68" w14:textId="77777777" w:rsidR="00905CCE" w:rsidRDefault="00905CCE" w:rsidP="001F3491">
      <w:pPr>
        <w:pStyle w:val="a2"/>
      </w:pPr>
      <w:r>
        <w:t>Основными</w:t>
      </w:r>
      <w:r w:rsidR="000A27BD">
        <w:t xml:space="preserve"> </w:t>
      </w:r>
      <w:r>
        <w:t>задачами</w:t>
      </w:r>
      <w:r w:rsidR="000A27BD">
        <w:t xml:space="preserve"> данного программн</w:t>
      </w:r>
      <w:r>
        <w:t>ого средства являю</w:t>
      </w:r>
      <w:r w:rsidR="000A27BD">
        <w:t>тся</w:t>
      </w:r>
      <w:r>
        <w:t>:</w:t>
      </w:r>
    </w:p>
    <w:p w14:paraId="3B829B83" w14:textId="285E2F12" w:rsidR="00905CCE" w:rsidRDefault="000A27BD" w:rsidP="001F3491">
      <w:pPr>
        <w:pStyle w:val="a"/>
      </w:pPr>
      <w:r>
        <w:t>предоставление пользователю возможность отслеживать технологич</w:t>
      </w:r>
      <w:r w:rsidR="00905CCE">
        <w:t>еские параметры;</w:t>
      </w:r>
    </w:p>
    <w:p w14:paraId="0C9638FB" w14:textId="3C0DD111" w:rsidR="00905CCE" w:rsidRDefault="00905CCE" w:rsidP="001F3491">
      <w:pPr>
        <w:pStyle w:val="a"/>
      </w:pPr>
      <w:r>
        <w:t xml:space="preserve"> возможность изменять список отслеживаемых параметров в режиме реального времени;</w:t>
      </w:r>
    </w:p>
    <w:p w14:paraId="1724210F" w14:textId="14BDE98A" w:rsidR="00B22FD3" w:rsidRDefault="00905CCE" w:rsidP="001F3491">
      <w:pPr>
        <w:pStyle w:val="a"/>
      </w:pPr>
      <w:r>
        <w:t>сохранения технологических параметров.</w:t>
      </w:r>
    </w:p>
    <w:p w14:paraId="566D6D28" w14:textId="77777777" w:rsidR="00136CFF" w:rsidRDefault="00905CCE" w:rsidP="001F3491">
      <w:pPr>
        <w:pStyle w:val="a2"/>
      </w:pPr>
      <w:r>
        <w:t>Пользователем данного программного средства может быть только челове</w:t>
      </w:r>
      <w:r w:rsidR="00136CFF">
        <w:t xml:space="preserve">к, который имеет учетную запись. Для доступа к сервису необходимо иметь устройство с выходом в локальную сеть </w:t>
      </w:r>
      <w:r w:rsidR="00136CFF">
        <w:rPr>
          <w:lang w:val="en-US"/>
        </w:rPr>
        <w:t>Ethernet</w:t>
      </w:r>
      <w:r w:rsidR="00136CFF">
        <w:t>.</w:t>
      </w:r>
    </w:p>
    <w:p w14:paraId="3BD338E3" w14:textId="4AAFF7D0" w:rsidR="007E6A5E" w:rsidRDefault="00136CFF" w:rsidP="001F3491">
      <w:pPr>
        <w:pStyle w:val="a2"/>
      </w:pPr>
      <w:r>
        <w:t xml:space="preserve">Программное средство должно быть рассчитано для использования большим количеством человек, которые могут как просматривать параметры системы, так и изменять некоторые параметры. </w:t>
      </w:r>
    </w:p>
    <w:p w14:paraId="721C3470" w14:textId="77777777" w:rsidR="00936868" w:rsidRPr="00153C72" w:rsidRDefault="00936868" w:rsidP="001F3491">
      <w:pPr>
        <w:pStyle w:val="a2"/>
      </w:pPr>
    </w:p>
    <w:p w14:paraId="3F14AE3D" w14:textId="77777777" w:rsidR="00936868" w:rsidRDefault="00936868" w:rsidP="001F3491">
      <w:pPr>
        <w:pStyle w:val="a2"/>
      </w:pPr>
    </w:p>
    <w:p w14:paraId="176D3640" w14:textId="77777777" w:rsidR="00936868" w:rsidRDefault="00936868" w:rsidP="001F3491">
      <w:pPr>
        <w:pStyle w:val="2"/>
      </w:pPr>
      <w:bookmarkStart w:id="86" w:name="_Toc135661737"/>
      <w:r>
        <w:t>Описание функциональности программного средства</w:t>
      </w:r>
      <w:bookmarkEnd w:id="86"/>
    </w:p>
    <w:p w14:paraId="53C6F1CB" w14:textId="77777777" w:rsidR="009A2747" w:rsidRDefault="00936868" w:rsidP="001F3491">
      <w:commentRangeStart w:id="87"/>
      <w:r>
        <w:t xml:space="preserve">Для описания функциональности программного средства будет использоваться диаграмма вариантов использования. Данный тип </w:t>
      </w:r>
      <w:r>
        <w:rPr>
          <w:lang w:val="en-US"/>
        </w:rPr>
        <w:t>UML</w:t>
      </w:r>
      <w:r>
        <w:t xml:space="preserve"> диаграмм описывает</w:t>
      </w:r>
      <w:r w:rsidR="009A2747">
        <w:t xml:space="preserve"> концептуальное</w:t>
      </w:r>
      <w:r>
        <w:t xml:space="preserve"> </w:t>
      </w:r>
      <w:r w:rsidR="009A2747">
        <w:t xml:space="preserve">взаимодействие между пользователем и системой. </w:t>
      </w:r>
    </w:p>
    <w:p w14:paraId="313E7208" w14:textId="18A692EC" w:rsidR="00C05D87" w:rsidRPr="00C05D87" w:rsidRDefault="009A2747" w:rsidP="001F3491">
      <w:r>
        <w:t xml:space="preserve"> </w:t>
      </w:r>
      <w:commentRangeEnd w:id="87"/>
      <w:r>
        <w:rPr>
          <w:rStyle w:val="afe"/>
        </w:rPr>
        <w:commentReference w:id="87"/>
      </w:r>
      <w:r w:rsidR="007E6A5E" w:rsidRPr="00C05D87">
        <w:t>В ходе исследования предметной области и анализа существующих аналогов был определен список пользователей, которые будут пользоваться данной системой. К таким пользователям относятся:</w:t>
      </w:r>
    </w:p>
    <w:p w14:paraId="092F72CD" w14:textId="265AF614" w:rsidR="007E6A5E" w:rsidRPr="00C05D87" w:rsidRDefault="007E6A5E" w:rsidP="001F3491">
      <w:pPr>
        <w:pStyle w:val="a"/>
      </w:pPr>
      <w:r w:rsidRPr="00C05D87">
        <w:t>анонимный пользователь</w:t>
      </w:r>
      <w:r w:rsidRPr="00C05D87">
        <w:rPr>
          <w:lang w:val="en-US"/>
        </w:rPr>
        <w:t>;</w:t>
      </w:r>
    </w:p>
    <w:p w14:paraId="5735F2D4" w14:textId="3FED4A5B" w:rsidR="00C05D87" w:rsidRPr="00C05D87" w:rsidRDefault="009C2C02" w:rsidP="001F3491">
      <w:pPr>
        <w:pStyle w:val="a"/>
      </w:pPr>
      <w:r>
        <w:t>авторизованный</w:t>
      </w:r>
      <w:r w:rsidR="00C05D87" w:rsidRPr="00C05D87">
        <w:t xml:space="preserve"> пользователь;</w:t>
      </w:r>
    </w:p>
    <w:p w14:paraId="1A6BF834" w14:textId="77777777" w:rsidR="00C05D87" w:rsidRPr="00C05D87" w:rsidRDefault="00C05D87" w:rsidP="001F3491">
      <w:pPr>
        <w:pStyle w:val="a"/>
      </w:pPr>
      <w:r w:rsidRPr="00C05D87">
        <w:t>администратор</w:t>
      </w:r>
      <w:r w:rsidRPr="00C05D87">
        <w:rPr>
          <w:lang w:val="en-US"/>
        </w:rPr>
        <w:t>.</w:t>
      </w:r>
    </w:p>
    <w:p w14:paraId="48FA29CF" w14:textId="37970E53" w:rsidR="007E6A5E" w:rsidRDefault="007E6A5E" w:rsidP="001F3491">
      <w:r w:rsidRPr="00C05D87">
        <w:t xml:space="preserve">Составим </w:t>
      </w:r>
      <w:r>
        <w:t xml:space="preserve">функциональные требования для каждой группы пользователей. Начнем с анонимного пользователя, к данному типу пользователей отнесем всех не зарегистрированных пользователей, а также пользователей, которые не прошли </w:t>
      </w:r>
      <w:r w:rsidR="00383A7C">
        <w:t xml:space="preserve">процедуру аутентификации. Анонимные пользователи должны получать только возможность аутентификации. </w:t>
      </w:r>
    </w:p>
    <w:p w14:paraId="6DD66009" w14:textId="34D5BC1C" w:rsidR="00383A7C" w:rsidRDefault="00383A7C" w:rsidP="001F3491">
      <w:r>
        <w:t xml:space="preserve">Нельзя позволить любым людям просматривать данные с контроллеров, и тем более изменять состояния системы. </w:t>
      </w:r>
    </w:p>
    <w:p w14:paraId="35141A2B" w14:textId="77777777" w:rsidR="004D25E9" w:rsidRDefault="00383A7C" w:rsidP="001F3491">
      <w:r>
        <w:t xml:space="preserve">Следующий тип пользователей – аутентифицированный пользователь. </w:t>
      </w:r>
      <w:r w:rsidR="001B494E">
        <w:t xml:space="preserve">Данные пользователи прошли процедуру аутентификации и являются полноценными пользователями системы. Рассчитывается, что данный тип пользователей будет самым многочисленным.  Аутентифицированный </w:t>
      </w:r>
      <w:r w:rsidR="001B494E">
        <w:lastRenderedPageBreak/>
        <w:t>пользователь, в зависимости от группы, имеет возможность получать данные от контроллера в режиме реального времени, а также просматривать отчетов по изменению за определенный период.</w:t>
      </w:r>
      <w:r w:rsidR="004D25E9">
        <w:t xml:space="preserve"> Для аутентификации пользователь обязан ввести логин и пароль, который был получен от администратора.</w:t>
      </w:r>
    </w:p>
    <w:p w14:paraId="173863CA" w14:textId="77777777" w:rsidR="009C2C02" w:rsidRDefault="004D25E9" w:rsidP="001F3491">
      <w:r>
        <w:t>Необходимо предусмотреть возможность выходить из системы для аутентифицированного пользователя. После выхода из системы пользователь является анонимным и не может больше выполнять никаких действий.</w:t>
      </w:r>
      <w:r w:rsidR="009C2C02">
        <w:t xml:space="preserve"> На рисунке 2.1 можно увидеть диаграмму использования анонимного пользователя и авторизированного пользователя.</w:t>
      </w:r>
    </w:p>
    <w:p w14:paraId="5C306534" w14:textId="77777777" w:rsidR="009C2C02" w:rsidRDefault="009C2C02" w:rsidP="001F3491"/>
    <w:p w14:paraId="60CA9EAD" w14:textId="56E6B3BC" w:rsidR="001B494E" w:rsidRDefault="009C2C02" w:rsidP="009C2C02">
      <w:pPr>
        <w:pStyle w:val="aff3"/>
      </w:pPr>
      <w:r>
        <w:drawing>
          <wp:inline distT="0" distB="0" distL="0" distR="0" wp14:anchorId="47CDCCAB" wp14:editId="429CAE83">
            <wp:extent cx="5939790" cy="47910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791075"/>
                    </a:xfrm>
                    <a:prstGeom prst="rect">
                      <a:avLst/>
                    </a:prstGeom>
                  </pic:spPr>
                </pic:pic>
              </a:graphicData>
            </a:graphic>
          </wp:inline>
        </w:drawing>
      </w:r>
      <w:r w:rsidR="004D25E9">
        <w:t xml:space="preserve">   </w:t>
      </w:r>
    </w:p>
    <w:p w14:paraId="700B308C" w14:textId="77777777" w:rsidR="009C2C02" w:rsidRDefault="009C2C02" w:rsidP="009C2C02">
      <w:pPr>
        <w:pStyle w:val="ab"/>
        <w:rPr>
          <w:b w:val="0"/>
        </w:rPr>
      </w:pPr>
    </w:p>
    <w:p w14:paraId="6B8A2111" w14:textId="3AE4A142" w:rsidR="009C2C02" w:rsidRDefault="009C2C02" w:rsidP="009C2C02">
      <w:pPr>
        <w:pStyle w:val="ab"/>
        <w:rPr>
          <w:b w:val="0"/>
        </w:rPr>
      </w:pPr>
      <w:r>
        <w:rPr>
          <w:b w:val="0"/>
        </w:rPr>
        <w:t xml:space="preserve">Рисунок 2.1 – Диаграмма использования анонимного и авторизованного пользователя </w:t>
      </w:r>
    </w:p>
    <w:p w14:paraId="5A39E95D" w14:textId="77777777" w:rsidR="009C2C02" w:rsidRPr="009C2C02" w:rsidRDefault="009C2C02" w:rsidP="009C2C02">
      <w:pPr>
        <w:pStyle w:val="ab"/>
        <w:rPr>
          <w:b w:val="0"/>
        </w:rPr>
      </w:pPr>
    </w:p>
    <w:p w14:paraId="009FF4FF" w14:textId="2B869406" w:rsidR="001B494E" w:rsidRDefault="00B73760" w:rsidP="001F3491">
      <w:r>
        <w:t xml:space="preserve">В зависимости от пожелания пользователя отчеты за определенный период времени могут быть представлены как в графическом виде, так и в табличном виде. Отслеживание за изменениями в реальном времени тоже имеют два способа отображения – графический и табличный.   </w:t>
      </w:r>
    </w:p>
    <w:p w14:paraId="166E2E79" w14:textId="1CE60504" w:rsidR="002C76B1" w:rsidRDefault="002C76B1" w:rsidP="001F3491">
      <w:r>
        <w:t xml:space="preserve">Тип пользователя администратор – является аутентифицированным пользователям с расширенными правами. </w:t>
      </w:r>
      <w:r w:rsidR="00CD2484">
        <w:t xml:space="preserve">Данный тип пользователя имеет </w:t>
      </w:r>
      <w:r w:rsidR="00CD2484">
        <w:lastRenderedPageBreak/>
        <w:t>возможность помимо просмотра данных также вносить изменения в работу системы.</w:t>
      </w:r>
    </w:p>
    <w:p w14:paraId="6F13E966" w14:textId="3BC6C382" w:rsidR="003D7DC7" w:rsidRDefault="00CD2484" w:rsidP="003D7DC7">
      <w:r>
        <w:t>Администратор ответственен за создание новых пользователей. В процессе добавления пользователя, администратор обязан ввести логин и пароль пользователя</w:t>
      </w:r>
      <w:r w:rsidR="003D7DC7">
        <w:t>, при создании нового пользователя администратор может также выбирать в какие группы добавить пользователя</w:t>
      </w:r>
      <w:r>
        <w:t xml:space="preserve">. Добавление в группу возможно и после добавления пользователя, также, когда пользователь уже добавлен, администратор может просматривать все доступные этому пользователю группы и по необходимости удалять </w:t>
      </w:r>
      <w:r w:rsidR="00D56E4C">
        <w:t>пользователя из группы.</w:t>
      </w:r>
      <w:r w:rsidR="003D7DC7">
        <w:t xml:space="preserve"> Диаграмма использования для добавления пользователя расположена на рисунке 2.2.</w:t>
      </w:r>
    </w:p>
    <w:p w14:paraId="53471669" w14:textId="1A5DBE28" w:rsidR="003D7DC7" w:rsidRDefault="003D7DC7" w:rsidP="003D7DC7"/>
    <w:p w14:paraId="1954D708" w14:textId="1C7696B3" w:rsidR="003D7DC7" w:rsidRDefault="003D7DC7" w:rsidP="003D7DC7">
      <w:pPr>
        <w:pStyle w:val="aff3"/>
      </w:pPr>
      <w:r>
        <w:drawing>
          <wp:inline distT="0" distB="0" distL="0" distR="0" wp14:anchorId="718B9AE8" wp14:editId="2C88EA14">
            <wp:extent cx="5939790" cy="531241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5312410"/>
                    </a:xfrm>
                    <a:prstGeom prst="rect">
                      <a:avLst/>
                    </a:prstGeom>
                  </pic:spPr>
                </pic:pic>
              </a:graphicData>
            </a:graphic>
          </wp:inline>
        </w:drawing>
      </w:r>
    </w:p>
    <w:p w14:paraId="744AFBE3" w14:textId="77777777" w:rsidR="009E3123" w:rsidRDefault="009E3123" w:rsidP="003D7DC7">
      <w:pPr>
        <w:pStyle w:val="aff3"/>
      </w:pPr>
    </w:p>
    <w:p w14:paraId="0C801883" w14:textId="415EFE35" w:rsidR="003D7DC7" w:rsidRDefault="003D7DC7" w:rsidP="003D7DC7">
      <w:pPr>
        <w:pStyle w:val="aff3"/>
      </w:pPr>
      <w:r>
        <w:t xml:space="preserve">Рисунок 2.2 – Диаграмма вариантов использования </w:t>
      </w:r>
      <w:r w:rsidR="009E3123">
        <w:t>для работы с учетными записями пользователей</w:t>
      </w:r>
      <w:del w:id="88" w:author="grishynanash@gmail.com" w:date="2023-05-23T12:33:00Z">
        <w:r w:rsidR="009E3123" w:rsidDel="00126DFE">
          <w:delText>.</w:delText>
        </w:r>
        <w:r w:rsidDel="00126DFE">
          <w:delText xml:space="preserve"> </w:delText>
        </w:r>
      </w:del>
    </w:p>
    <w:p w14:paraId="47C35D67" w14:textId="77777777" w:rsidR="003D7DC7" w:rsidRDefault="003D7DC7" w:rsidP="003D7DC7"/>
    <w:p w14:paraId="2309C26B" w14:textId="7D525513" w:rsidR="009E3123" w:rsidRDefault="003D7DC7" w:rsidP="003E570F">
      <w:r>
        <w:t xml:space="preserve">Для работы с пользовательскими учетными записями администратор </w:t>
      </w:r>
      <w:r>
        <w:lastRenderedPageBreak/>
        <w:t>может просматривать список всех пользователей. Для администрирования пользователей так же необходимо просматривать параметры учетной записи.</w:t>
      </w:r>
      <w:r w:rsidR="009E3123">
        <w:t xml:space="preserve"> </w:t>
      </w:r>
    </w:p>
    <w:p w14:paraId="7B17171A" w14:textId="486F8492" w:rsidR="009E3123" w:rsidRPr="00674494" w:rsidRDefault="003E570F" w:rsidP="001F3491">
      <w:r>
        <w:t xml:space="preserve">Для </w:t>
      </w:r>
      <w:r w:rsidR="009E3123">
        <w:t>полноценной работы с пользовательскими группами для администратора должны быть возможность просматривать все возможные группы пользователей, возможность создавать новые группы пользователей и удалять уже существующие группы</w:t>
      </w:r>
      <w:r w:rsidR="00674494" w:rsidRPr="00674494">
        <w:t>.</w:t>
      </w:r>
    </w:p>
    <w:p w14:paraId="433DEBB8" w14:textId="71BCCD9C" w:rsidR="00674494" w:rsidRDefault="00674494" w:rsidP="001F3491"/>
    <w:p w14:paraId="7328C63D" w14:textId="58A040DD" w:rsidR="00674494" w:rsidRDefault="00BF4A30" w:rsidP="00674494">
      <w:pPr>
        <w:pStyle w:val="aff3"/>
      </w:pPr>
      <w:r>
        <w:drawing>
          <wp:inline distT="0" distB="0" distL="0" distR="0" wp14:anchorId="16E5386D" wp14:editId="72B274C7">
            <wp:extent cx="5343525" cy="4381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525" cy="4381500"/>
                    </a:xfrm>
                    <a:prstGeom prst="rect">
                      <a:avLst/>
                    </a:prstGeom>
                  </pic:spPr>
                </pic:pic>
              </a:graphicData>
            </a:graphic>
          </wp:inline>
        </w:drawing>
      </w:r>
    </w:p>
    <w:p w14:paraId="1A59E9D4" w14:textId="77777777" w:rsidR="00674494" w:rsidRDefault="00674494" w:rsidP="00674494">
      <w:pPr>
        <w:pStyle w:val="aff3"/>
      </w:pPr>
    </w:p>
    <w:p w14:paraId="02A9CE2D" w14:textId="632AF9F6" w:rsidR="00674494" w:rsidRPr="00674494" w:rsidRDefault="00674494" w:rsidP="00674494">
      <w:pPr>
        <w:pStyle w:val="aff3"/>
      </w:pPr>
      <w:r>
        <w:t>Рисунок 2.3 – Диаграмма вариантов использования для рабо</w:t>
      </w:r>
      <w:r w:rsidR="0087224D">
        <w:t>ты с пользовательскими группами</w:t>
      </w:r>
      <w:del w:id="89" w:author="grishynanash@gmail.com" w:date="2023-05-23T12:33:00Z">
        <w:r w:rsidR="0087224D" w:rsidDel="00126DFE">
          <w:delText>.</w:delText>
        </w:r>
      </w:del>
    </w:p>
    <w:p w14:paraId="2B881EF4" w14:textId="2750FC77" w:rsidR="00674494" w:rsidRDefault="00674494" w:rsidP="001F3491"/>
    <w:p w14:paraId="28F16466" w14:textId="5C2B9A25" w:rsidR="0087224D" w:rsidRPr="00116210" w:rsidRDefault="00E43522" w:rsidP="0087224D">
      <w:r>
        <w:t>Одной из требований к функциональности для администратора является возможность управления доступными контроллерами. Для реализации управления контроллерами администратор должен иметь возможность добавлять контроллеры и удалять контроллер, просматривать все существующие контроллеры, добавлять контроллеры в группы, а также удалять контроллеры из группы. Для работы так же необходимо отслеживать и изменять состояние контроллера</w:t>
      </w:r>
      <w:r w:rsidR="0087224D" w:rsidRPr="0087224D">
        <w:t xml:space="preserve">. </w:t>
      </w:r>
      <w:r w:rsidR="0087224D">
        <w:t>Администратор должен иметь возможность выбирать состояния.  На рисунке 2.4 представлены варианты использования системы для работы с контроллерами</w:t>
      </w:r>
    </w:p>
    <w:p w14:paraId="44812CC0" w14:textId="30FB5443" w:rsidR="0087224D" w:rsidRDefault="0087224D" w:rsidP="0087224D">
      <w:pPr>
        <w:pStyle w:val="aff3"/>
        <w:rPr>
          <w:lang w:val="en-US"/>
        </w:rPr>
      </w:pPr>
      <w:r>
        <w:lastRenderedPageBreak/>
        <w:drawing>
          <wp:inline distT="0" distB="0" distL="0" distR="0" wp14:anchorId="799B561D" wp14:editId="1A423A5B">
            <wp:extent cx="5939790" cy="5612130"/>
            <wp:effectExtent l="0" t="0" r="381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5612130"/>
                    </a:xfrm>
                    <a:prstGeom prst="rect">
                      <a:avLst/>
                    </a:prstGeom>
                  </pic:spPr>
                </pic:pic>
              </a:graphicData>
            </a:graphic>
          </wp:inline>
        </w:drawing>
      </w:r>
    </w:p>
    <w:p w14:paraId="34DC69E7" w14:textId="09A71F1C" w:rsidR="0087224D" w:rsidRDefault="0087224D" w:rsidP="0087224D">
      <w:pPr>
        <w:pStyle w:val="aff3"/>
        <w:rPr>
          <w:lang w:val="en-US"/>
        </w:rPr>
      </w:pPr>
    </w:p>
    <w:p w14:paraId="1BF1B094" w14:textId="6E6950D9" w:rsidR="0087224D" w:rsidRDefault="0087224D" w:rsidP="0087224D">
      <w:pPr>
        <w:pStyle w:val="aff3"/>
      </w:pPr>
      <w:r>
        <w:t>Рисунок 2.</w:t>
      </w:r>
      <w:r w:rsidRPr="0087224D">
        <w:t>4</w:t>
      </w:r>
      <w:r>
        <w:t xml:space="preserve"> – Диаграмма вариантов использования для работы с контроллерами</w:t>
      </w:r>
      <w:del w:id="90" w:author="grishynanash@gmail.com" w:date="2023-05-23T12:34:00Z">
        <w:r w:rsidDel="00126DFE">
          <w:delText>.</w:delText>
        </w:r>
      </w:del>
    </w:p>
    <w:p w14:paraId="0A287618" w14:textId="4B6DFD0B" w:rsidR="0087224D" w:rsidRDefault="0087224D" w:rsidP="0087224D"/>
    <w:p w14:paraId="55915EF2" w14:textId="58359D4F" w:rsidR="0087224D" w:rsidRDefault="0087224D" w:rsidP="0087224D">
      <w:r>
        <w:t xml:space="preserve">Для получения данных от контроллера администратору необходимо работать с выходами контроллеров, которые представляют собой команды для контроллера. Администратор должен иметь </w:t>
      </w:r>
      <w:r w:rsidR="00B65EDB">
        <w:t>возможность добавлять и удалять команды для каждого контроллера отдельно. Администратор должен объединять выходы контроллеров в группы и удалять выходы из группы.</w:t>
      </w:r>
      <w:r w:rsidR="00945A83" w:rsidRPr="00945A83">
        <w:t xml:space="preserve"> </w:t>
      </w:r>
      <w:r w:rsidR="00945A83">
        <w:t>Для работы с выходами контроллера администратору необходимо выбрать контроллер, к которому относиться данный выход. Для корректного отображения данных с выхода контроллера администратору необходимо иметь возможность устанавливать диапазон доступных значений. На рисунке 2.5 представлена диаграмма вариантов использования для работы с выходами контроллеров.</w:t>
      </w:r>
    </w:p>
    <w:p w14:paraId="1BE0BF63" w14:textId="28AE037F" w:rsidR="00945A83" w:rsidRDefault="00945A83" w:rsidP="0087224D"/>
    <w:p w14:paraId="36C8DB88" w14:textId="558F68FE" w:rsidR="00945A83" w:rsidRDefault="00945A83" w:rsidP="00945A83">
      <w:pPr>
        <w:pStyle w:val="aff3"/>
      </w:pPr>
      <w:r>
        <w:lastRenderedPageBreak/>
        <w:drawing>
          <wp:inline distT="0" distB="0" distL="0" distR="0" wp14:anchorId="3C4C7570" wp14:editId="2AF3C9BD">
            <wp:extent cx="5939790" cy="5311775"/>
            <wp:effectExtent l="0" t="0" r="381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5311775"/>
                    </a:xfrm>
                    <a:prstGeom prst="rect">
                      <a:avLst/>
                    </a:prstGeom>
                  </pic:spPr>
                </pic:pic>
              </a:graphicData>
            </a:graphic>
          </wp:inline>
        </w:drawing>
      </w:r>
    </w:p>
    <w:p w14:paraId="79BBB196" w14:textId="4427B4FE" w:rsidR="00945A83" w:rsidRDefault="00945A83" w:rsidP="00945A83">
      <w:pPr>
        <w:pStyle w:val="aff3"/>
      </w:pPr>
    </w:p>
    <w:p w14:paraId="425754DB" w14:textId="4B1D8079" w:rsidR="00945A83" w:rsidRDefault="00945A83" w:rsidP="00945A83">
      <w:pPr>
        <w:pStyle w:val="aff3"/>
      </w:pPr>
      <w:r>
        <w:t>Рисунок 2.5 – Диаграмма вариантов использования для работы с выходами контроллера</w:t>
      </w:r>
      <w:del w:id="91" w:author="grishynanash@gmail.com" w:date="2023-05-23T12:34:00Z">
        <w:r w:rsidDel="00126DFE">
          <w:delText>.</w:delText>
        </w:r>
      </w:del>
    </w:p>
    <w:p w14:paraId="45D68670" w14:textId="23478979" w:rsidR="00945A83" w:rsidRDefault="00945A83" w:rsidP="00945A83">
      <w:pPr>
        <w:pStyle w:val="aff3"/>
      </w:pPr>
    </w:p>
    <w:p w14:paraId="6B6139F4" w14:textId="5ECE8715" w:rsidR="0087224D" w:rsidRPr="00C20C4F" w:rsidRDefault="005E171C" w:rsidP="005E171C">
      <w:r>
        <w:t>Еще одна функциональность, необходимая для корректной работы программного средства, является возможность администратора создавать группы для пользова</w:t>
      </w:r>
      <w:r w:rsidR="00C20C4F">
        <w:t>телей, контроллеров и выходов контроллеров. Данный блок позволяет удобно управлять доступом к разным частям приложения для пользователей.</w:t>
      </w:r>
    </w:p>
    <w:p w14:paraId="3745B5DD" w14:textId="4F6D6D22" w:rsidR="00E43522" w:rsidRDefault="00E43522" w:rsidP="001F3491"/>
    <w:p w14:paraId="340090F6" w14:textId="2C47F5E9" w:rsidR="00666389" w:rsidRDefault="00666389" w:rsidP="00666389">
      <w:pPr>
        <w:pStyle w:val="aff3"/>
      </w:pPr>
      <w:r>
        <w:lastRenderedPageBreak/>
        <w:drawing>
          <wp:inline distT="0" distB="0" distL="0" distR="0" wp14:anchorId="3D984762" wp14:editId="7CB43ADB">
            <wp:extent cx="5939790" cy="3291205"/>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291205"/>
                    </a:xfrm>
                    <a:prstGeom prst="rect">
                      <a:avLst/>
                    </a:prstGeom>
                  </pic:spPr>
                </pic:pic>
              </a:graphicData>
            </a:graphic>
          </wp:inline>
        </w:drawing>
      </w:r>
    </w:p>
    <w:p w14:paraId="5FB1B1B3" w14:textId="09659384" w:rsidR="00666389" w:rsidRDefault="00666389" w:rsidP="00666389">
      <w:pPr>
        <w:pStyle w:val="aff3"/>
      </w:pPr>
    </w:p>
    <w:p w14:paraId="17CBDECC" w14:textId="2A6BDBE8" w:rsidR="00666389" w:rsidRDefault="00666389" w:rsidP="00666389">
      <w:pPr>
        <w:pStyle w:val="aff3"/>
      </w:pPr>
      <w:r>
        <w:t>Рисунок 2.6 – Диаграмма вариантов использования для работы с группировкой</w:t>
      </w:r>
      <w:del w:id="92" w:author="grishynanash@gmail.com" w:date="2023-05-23T12:34:00Z">
        <w:r w:rsidDel="00126DFE">
          <w:delText>.</w:delText>
        </w:r>
      </w:del>
    </w:p>
    <w:p w14:paraId="06E027F4" w14:textId="77777777" w:rsidR="00666389" w:rsidRPr="00666389" w:rsidRDefault="00666389" w:rsidP="00666389">
      <w:pPr>
        <w:pStyle w:val="aff3"/>
      </w:pPr>
    </w:p>
    <w:p w14:paraId="0F2A3114" w14:textId="42D0BDF6" w:rsidR="00666389" w:rsidRDefault="00666389" w:rsidP="00666389">
      <w:r>
        <w:t>На рисунке 2.7 можно увидеть диаграмму вариантов использования в общих чертах. Данная диаграмма представляет упрощенную модель использования системой.</w:t>
      </w:r>
    </w:p>
    <w:p w14:paraId="5D145FC1" w14:textId="77777777" w:rsidR="00666389" w:rsidRDefault="00666389" w:rsidP="00666389"/>
    <w:p w14:paraId="1F7F6DE1" w14:textId="0417ADE3" w:rsidR="00666389" w:rsidRDefault="00666389" w:rsidP="00666389">
      <w:pPr>
        <w:pStyle w:val="aff3"/>
      </w:pPr>
      <w:r>
        <w:drawing>
          <wp:inline distT="0" distB="0" distL="0" distR="0" wp14:anchorId="74C25905" wp14:editId="16C40900">
            <wp:extent cx="5939641" cy="3480179"/>
            <wp:effectExtent l="0" t="0" r="444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809" cy="3482621"/>
                    </a:xfrm>
                    <a:prstGeom prst="rect">
                      <a:avLst/>
                    </a:prstGeom>
                  </pic:spPr>
                </pic:pic>
              </a:graphicData>
            </a:graphic>
          </wp:inline>
        </w:drawing>
      </w:r>
    </w:p>
    <w:p w14:paraId="1B768601" w14:textId="2FA7273E" w:rsidR="00666389" w:rsidRDefault="00666389" w:rsidP="00666389">
      <w:pPr>
        <w:pStyle w:val="aff3"/>
      </w:pPr>
    </w:p>
    <w:p w14:paraId="5C6E8E2B" w14:textId="28BB7C63" w:rsidR="006C797C" w:rsidRDefault="00666389" w:rsidP="00666389">
      <w:pPr>
        <w:pStyle w:val="aff3"/>
      </w:pPr>
      <w:r>
        <w:t>Рисунок 2.7 –Диаграмма вариатов использования системой</w:t>
      </w:r>
      <w:del w:id="93" w:author="grishynanash@gmail.com" w:date="2023-05-23T12:35:00Z">
        <w:r w:rsidDel="00126DFE">
          <w:delText>.</w:delText>
        </w:r>
      </w:del>
    </w:p>
    <w:p w14:paraId="1CF6AADC" w14:textId="02EEFA4A" w:rsidR="006D56BD" w:rsidRDefault="006D56BD" w:rsidP="001F3491">
      <w:pPr>
        <w:pStyle w:val="2"/>
      </w:pPr>
      <w:bookmarkStart w:id="94" w:name="_Toc135661738"/>
      <w:r>
        <w:lastRenderedPageBreak/>
        <w:t>Разработка протоколов связи</w:t>
      </w:r>
      <w:bookmarkEnd w:id="94"/>
    </w:p>
    <w:p w14:paraId="2504A92C" w14:textId="6403B044" w:rsidR="006D56BD" w:rsidRDefault="006D56BD" w:rsidP="001F3491">
      <w:r>
        <w:t xml:space="preserve">Для данного программного обеспечения необходимо работать с промышленными протоколами связи. Для первоочередного протокола связи был выбран </w:t>
      </w:r>
      <w:r>
        <w:rPr>
          <w:lang w:val="en-US"/>
        </w:rPr>
        <w:t>FINS</w:t>
      </w:r>
      <w:r w:rsidRPr="006D56BD">
        <w:t xml:space="preserve"> – </w:t>
      </w:r>
      <w:r>
        <w:rPr>
          <w:lang w:val="en-US"/>
        </w:rPr>
        <w:t>Factory</w:t>
      </w:r>
      <w:r w:rsidRPr="006D56BD">
        <w:t xml:space="preserve"> </w:t>
      </w:r>
      <w:r>
        <w:rPr>
          <w:lang w:val="en-US"/>
        </w:rPr>
        <w:t>Interface</w:t>
      </w:r>
      <w:r w:rsidRPr="006D56BD">
        <w:t xml:space="preserve"> </w:t>
      </w:r>
      <w:r>
        <w:rPr>
          <w:lang w:val="en-US"/>
        </w:rPr>
        <w:t>Network</w:t>
      </w:r>
      <w:r w:rsidRPr="006D56BD">
        <w:t xml:space="preserve"> </w:t>
      </w:r>
      <w:r>
        <w:rPr>
          <w:lang w:val="en-US"/>
        </w:rPr>
        <w:t>Service</w:t>
      </w:r>
      <w:r w:rsidRPr="006D56BD">
        <w:t xml:space="preserve">. </w:t>
      </w:r>
    </w:p>
    <w:p w14:paraId="773E3F7D" w14:textId="31D6BF59" w:rsidR="00FB23D9" w:rsidRDefault="00FB23D9" w:rsidP="001F3491">
      <w:r>
        <w:t>Протокол связи FINS (Factory Interface Network Service) является протоколом, разработанным компанией Omron для обмена данными между устройствами в системах автоматизации производства. Он используется для связи между контроллерами, ПК и другими устройствами в сети.</w:t>
      </w:r>
    </w:p>
    <w:p w14:paraId="23C41CAB" w14:textId="77777777" w:rsidR="00FB23D9" w:rsidRDefault="00FB23D9" w:rsidP="001F3491">
      <w:r>
        <w:t>Протокол FINS поддерживает несколько типов сообщений, включая запросы на чтение и запись данных, запросы на выполнение команд, а также оповещения об изменении состояния устройств. Кроме того, протокол FINS поддерживает защищенную связь с помощью шифрования данных.</w:t>
      </w:r>
    </w:p>
    <w:p w14:paraId="0F2C06A9" w14:textId="077B6451" w:rsidR="00FB23D9" w:rsidRDefault="00FB23D9" w:rsidP="001F3491">
      <w:r>
        <w:t>Протокол FINS может использоваться для связи с различными устройствами, включая контроллеры Omron, ПК и другие устройства, которые поддерживают этот протокол. Он обеспечивает высокую скорость передачи данных и надежность связи между устройствами.</w:t>
      </w:r>
    </w:p>
    <w:p w14:paraId="7C8E0BEC" w14:textId="15891FCD" w:rsidR="006D56BD" w:rsidRDefault="00FB23D9" w:rsidP="001F3491">
      <w:r>
        <w:t xml:space="preserve">Протокол FINS является одним из основных протоколов, используемых в системах автоматизации производства, и его использование позволяет улучшить эффективность работы и </w:t>
      </w:r>
      <w:r w:rsidR="004A4056">
        <w:t>повысить качество производства.</w:t>
      </w:r>
    </w:p>
    <w:p w14:paraId="4895C0C8" w14:textId="404040FD" w:rsidR="004A4056" w:rsidRDefault="004A4056" w:rsidP="001F3491">
      <w:r w:rsidRPr="004A4056">
        <w:t>Протокол FINS поддерживает несколько типов команд, которые могут быть отправлены между устройствами в сети. Некоторые из этих команд включают:</w:t>
      </w:r>
    </w:p>
    <w:p w14:paraId="7C0A04CB" w14:textId="7ECB1586" w:rsidR="004A4056" w:rsidRDefault="004A4056" w:rsidP="00044F24">
      <w:pPr>
        <w:pStyle w:val="a"/>
      </w:pPr>
      <w:r w:rsidRPr="004A4056">
        <w:t>Команда чтения данных: используется для запроса данных из определ</w:t>
      </w:r>
      <w:r>
        <w:t>енного адреса памяти устройства;</w:t>
      </w:r>
    </w:p>
    <w:p w14:paraId="76D22E79" w14:textId="1F4C1295" w:rsidR="004A4056" w:rsidRDefault="004A4056" w:rsidP="00044F24">
      <w:pPr>
        <w:pStyle w:val="a"/>
      </w:pPr>
      <w:r w:rsidRPr="004A4056">
        <w:t>Команда записи данных: используется для записи данных в опред</w:t>
      </w:r>
      <w:r>
        <w:t>еленный адрес памяти устройства;</w:t>
      </w:r>
    </w:p>
    <w:p w14:paraId="4AE7CCB3" w14:textId="77777777" w:rsidR="004A4056" w:rsidRDefault="004A4056" w:rsidP="00044F24">
      <w:pPr>
        <w:pStyle w:val="a"/>
      </w:pPr>
      <w:r w:rsidRPr="004A4056">
        <w:t>Команда выполнения команды: используется для выполнения определенной кома</w:t>
      </w:r>
      <w:r>
        <w:t>нды на устройстве;</w:t>
      </w:r>
      <w:r w:rsidRPr="004A4056">
        <w:t xml:space="preserve"> </w:t>
      </w:r>
    </w:p>
    <w:p w14:paraId="3F5F007B" w14:textId="593DFF00" w:rsidR="004A4056" w:rsidRDefault="004A4056" w:rsidP="00044F24">
      <w:pPr>
        <w:pStyle w:val="a"/>
      </w:pPr>
      <w:r w:rsidRPr="004A4056">
        <w:t xml:space="preserve">Команда оповещения об изменении состояния: используется для отправки оповещения другим устройствам в сети об изменении состояния </w:t>
      </w:r>
      <w:r>
        <w:t>определенного устройства;</w:t>
      </w:r>
    </w:p>
    <w:p w14:paraId="3A6C93EB" w14:textId="4A465122" w:rsidR="004A4056" w:rsidRDefault="004A4056" w:rsidP="00044F24">
      <w:pPr>
        <w:pStyle w:val="a"/>
      </w:pPr>
      <w:r w:rsidRPr="004A4056">
        <w:t>Команда проверки связи: используется для проверки связи между устройствами в сети.</w:t>
      </w:r>
    </w:p>
    <w:p w14:paraId="06A36FFA" w14:textId="6FD7A554" w:rsidR="004A4056" w:rsidRDefault="009071CA" w:rsidP="001F3491">
      <w:r>
        <w:t xml:space="preserve">Для работы с памятью с помощью </w:t>
      </w:r>
      <w:r>
        <w:rPr>
          <w:lang w:val="en-US"/>
        </w:rPr>
        <w:t>FINS</w:t>
      </w:r>
      <w:r>
        <w:t xml:space="preserve"> запросов нам необходимо знать в какой области данных лежат необходимые для нас данные. ПЛК</w:t>
      </w:r>
      <w:r w:rsidRPr="009071CA">
        <w:t xml:space="preserve"> </w:t>
      </w:r>
      <w:r>
        <w:rPr>
          <w:lang w:val="en-US"/>
        </w:rPr>
        <w:t>Omron</w:t>
      </w:r>
      <w:r w:rsidRPr="009071CA">
        <w:t xml:space="preserve"> имеет несколько областей памяти, каждая из которых используется для хранения определенных типов данных и </w:t>
      </w:r>
      <w:r>
        <w:t>выполнения определенных функций:</w:t>
      </w:r>
    </w:p>
    <w:p w14:paraId="3EEE8792" w14:textId="2C0F3A8E" w:rsidR="009071CA" w:rsidRDefault="009071CA" w:rsidP="00044F24">
      <w:pPr>
        <w:pStyle w:val="a"/>
      </w:pPr>
      <w:r w:rsidRPr="009071CA">
        <w:t xml:space="preserve">Область памяти CIO (Control Input/Output) </w:t>
      </w:r>
      <w:r w:rsidR="00044F24">
        <w:t xml:space="preserve">– </w:t>
      </w:r>
      <w:r w:rsidRPr="009071CA">
        <w:t xml:space="preserve"> используется для хранения входных и выходных сигналов управления. Входные сигналы могут быть физическими входами, такими как кнопки или датчики, а выходные сигналы могут быть реле, контакторы или другие устройства управления</w:t>
      </w:r>
      <w:r>
        <w:t>;</w:t>
      </w:r>
    </w:p>
    <w:p w14:paraId="4CA38E1B" w14:textId="22715D0E" w:rsidR="009071CA" w:rsidRDefault="009071CA" w:rsidP="00044F24">
      <w:pPr>
        <w:pStyle w:val="a"/>
      </w:pPr>
      <w:r w:rsidRPr="009071CA">
        <w:t xml:space="preserve">Область памяти DM (Data Memory) </w:t>
      </w:r>
      <w:r w:rsidR="00044F24">
        <w:t xml:space="preserve">– </w:t>
      </w:r>
      <w:r w:rsidRPr="009071CA">
        <w:t xml:space="preserve"> используется для хранения </w:t>
      </w:r>
      <w:r w:rsidRPr="009071CA">
        <w:lastRenderedPageBreak/>
        <w:t>временных данных, таких как значения переменных, результаты вычислений и другие данные, которые испо</w:t>
      </w:r>
      <w:r>
        <w:t>льзуются в программе управления;</w:t>
      </w:r>
    </w:p>
    <w:p w14:paraId="039B78B4" w14:textId="13D317BE" w:rsidR="009071CA" w:rsidRDefault="009071CA" w:rsidP="00044F24">
      <w:pPr>
        <w:pStyle w:val="a"/>
      </w:pPr>
      <w:r w:rsidRPr="009071CA">
        <w:t xml:space="preserve">Область памяти EM (Expansion Memory) </w:t>
      </w:r>
      <w:r w:rsidR="00044F24">
        <w:t>–</w:t>
      </w:r>
      <w:r w:rsidRPr="009071CA">
        <w:t xml:space="preserve"> используется для расшире</w:t>
      </w:r>
      <w:r>
        <w:t>ния памяти DM при необходимости;</w:t>
      </w:r>
    </w:p>
    <w:p w14:paraId="7DD12025" w14:textId="3626AA7C" w:rsidR="009071CA" w:rsidRDefault="00A756D6" w:rsidP="00044F24">
      <w:pPr>
        <w:pStyle w:val="a"/>
      </w:pPr>
      <w:r w:rsidRPr="00A756D6">
        <w:t xml:space="preserve">Область памяти TR (Timer) </w:t>
      </w:r>
      <w:r w:rsidR="00044F24">
        <w:t>–</w:t>
      </w:r>
      <w:r w:rsidRPr="00A756D6">
        <w:t xml:space="preserve"> используется для хранения временных данных, необх</w:t>
      </w:r>
      <w:r>
        <w:t>одимых для управления таймерами;</w:t>
      </w:r>
    </w:p>
    <w:p w14:paraId="64D8EAD7" w14:textId="6211E552" w:rsidR="00A756D6" w:rsidRDefault="00A756D6" w:rsidP="00044F24">
      <w:pPr>
        <w:pStyle w:val="a"/>
      </w:pPr>
      <w:r w:rsidRPr="00A756D6">
        <w:t xml:space="preserve">Область памяти CT (Counter) </w:t>
      </w:r>
      <w:r w:rsidR="00044F24">
        <w:t>–</w:t>
      </w:r>
      <w:r w:rsidRPr="00A756D6">
        <w:t xml:space="preserve"> используется для хранения временных данных, необходимых для управления счетчиками.</w:t>
      </w:r>
    </w:p>
    <w:p w14:paraId="250144A6" w14:textId="0427A7CF" w:rsidR="00A756D6" w:rsidRDefault="00A756D6" w:rsidP="001F3491">
      <w:r>
        <w:t>Каждая область памяти имеет совой код, адресный диапазон и специальные функции для работы.</w:t>
      </w:r>
    </w:p>
    <w:p w14:paraId="66EC0CCB" w14:textId="77777777" w:rsidR="00A756D6" w:rsidRDefault="00A756D6" w:rsidP="001F3491">
      <w:r>
        <w:t xml:space="preserve">Структура </w:t>
      </w:r>
      <w:r>
        <w:rPr>
          <w:lang w:val="en-US"/>
        </w:rPr>
        <w:t>FINS</w:t>
      </w:r>
      <w:r>
        <w:t xml:space="preserve"> команды состоит из следующих частей:</w:t>
      </w:r>
    </w:p>
    <w:p w14:paraId="6AA80167" w14:textId="0DE983D6" w:rsidR="00B17B64" w:rsidRDefault="00A756D6" w:rsidP="001F3491">
      <w:pPr>
        <w:pStyle w:val="a"/>
      </w:pPr>
      <w:r>
        <w:t>заголовка сообщения, который содержит информацию об адресе отправителя, адресе получателя, а также содержит необходимые флаги</w:t>
      </w:r>
      <w:r w:rsidR="00B17B64">
        <w:t>, контрольную сумму и длину всего запроса;</w:t>
      </w:r>
    </w:p>
    <w:p w14:paraId="2B1BB999" w14:textId="77777777" w:rsidR="00B17B64" w:rsidRDefault="00B17B64" w:rsidP="001F3491">
      <w:pPr>
        <w:pStyle w:val="a"/>
      </w:pPr>
      <w:r>
        <w:t>поле команды – содержит код команды и область памяти;</w:t>
      </w:r>
    </w:p>
    <w:p w14:paraId="05C44108" w14:textId="3F8EF108" w:rsidR="00A756D6" w:rsidRPr="00A6731D" w:rsidRDefault="00B17B64" w:rsidP="00443D8A">
      <w:pPr>
        <w:pStyle w:val="a"/>
      </w:pPr>
      <w:r>
        <w:t xml:space="preserve">поле данных – содержит данные, которые передаются вместе с командой.   </w:t>
      </w:r>
      <w:r w:rsidR="00A756D6">
        <w:t xml:space="preserve"> </w:t>
      </w:r>
    </w:p>
    <w:p w14:paraId="220A281F" w14:textId="77777777" w:rsidR="00A756D6" w:rsidRPr="009071CA" w:rsidRDefault="00A756D6" w:rsidP="001F3491"/>
    <w:p w14:paraId="2651D9BE" w14:textId="71F9F346" w:rsidR="006C797C" w:rsidRDefault="006C797C" w:rsidP="001F3491">
      <w:pPr>
        <w:pStyle w:val="2"/>
      </w:pPr>
      <w:bookmarkStart w:id="95" w:name="_Toc135661739"/>
      <w:r>
        <w:t>Разработка информационной модели</w:t>
      </w:r>
      <w:bookmarkEnd w:id="95"/>
    </w:p>
    <w:p w14:paraId="755FA6C5" w14:textId="7609165C" w:rsidR="006C797C" w:rsidRDefault="00A6731D" w:rsidP="001F3491">
      <w:r>
        <w:t>На основе функциональной модели была разработана информационная модель прогр</w:t>
      </w:r>
      <w:r w:rsidR="006D511B">
        <w:t>аммного средства. На рисунке 2.2</w:t>
      </w:r>
      <w:r>
        <w:t xml:space="preserve"> представлена информационная модель проектируемой системы.</w:t>
      </w:r>
    </w:p>
    <w:p w14:paraId="55ABD02A" w14:textId="77777777" w:rsidR="001F3491" w:rsidRDefault="001F3491" w:rsidP="001F3491"/>
    <w:p w14:paraId="3451163E" w14:textId="5427E64C" w:rsidR="00A6731D" w:rsidRDefault="006D511B" w:rsidP="001F3491">
      <w:pPr>
        <w:pStyle w:val="aff3"/>
      </w:pPr>
      <w:r w:rsidRPr="006D511B">
        <w:drawing>
          <wp:inline distT="0" distB="0" distL="0" distR="0" wp14:anchorId="5AB067CF" wp14:editId="0E305C79">
            <wp:extent cx="5883215" cy="3529291"/>
            <wp:effectExtent l="0" t="0" r="3810" b="0"/>
            <wp:docPr id="12" name="Рисунок 12" descr="C:\Users\grish\Desktop\information 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ish\Desktop\information Model-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3092" cy="3541215"/>
                    </a:xfrm>
                    <a:prstGeom prst="rect">
                      <a:avLst/>
                    </a:prstGeom>
                    <a:noFill/>
                    <a:ln>
                      <a:noFill/>
                    </a:ln>
                  </pic:spPr>
                </pic:pic>
              </a:graphicData>
            </a:graphic>
          </wp:inline>
        </w:drawing>
      </w:r>
    </w:p>
    <w:p w14:paraId="19BAD1AC" w14:textId="77777777" w:rsidR="001F3491" w:rsidRPr="006D511B" w:rsidRDefault="001F3491" w:rsidP="001F3491">
      <w:pPr>
        <w:pStyle w:val="aff3"/>
      </w:pPr>
    </w:p>
    <w:p w14:paraId="236198AB" w14:textId="723A2686" w:rsidR="006D511B" w:rsidRDefault="006D511B" w:rsidP="001F3491">
      <w:r>
        <w:t>Рисунок 2.2 – Информационная модель программного средства</w:t>
      </w:r>
    </w:p>
    <w:p w14:paraId="3BE4E67B" w14:textId="77777777" w:rsidR="006D511B" w:rsidRPr="006D511B" w:rsidRDefault="006D511B" w:rsidP="001F3491"/>
    <w:p w14:paraId="00099307" w14:textId="3DFC9F4C" w:rsidR="006C797C" w:rsidRDefault="006D511B" w:rsidP="001F3491">
      <w:r>
        <w:t>В процессе анализа предметной области были выделены следующие типы сущностей с атрибутами:</w:t>
      </w:r>
    </w:p>
    <w:p w14:paraId="2A83FE63" w14:textId="00367D5E" w:rsidR="006D511B" w:rsidRDefault="006D511B" w:rsidP="001F3491">
      <w:pPr>
        <w:pStyle w:val="a"/>
      </w:pPr>
      <w:r>
        <w:rPr>
          <w:lang w:val="en-US"/>
        </w:rPr>
        <w:t>User</w:t>
      </w:r>
      <w:r w:rsidRPr="006D511B">
        <w:t xml:space="preserve"> – </w:t>
      </w:r>
      <w:r>
        <w:t xml:space="preserve">сущность представляющая собой все типы пользователей системы. Атрибут </w:t>
      </w:r>
      <w:r>
        <w:rPr>
          <w:lang w:val="en-US"/>
        </w:rPr>
        <w:t>id</w:t>
      </w:r>
      <w:r w:rsidRPr="006D511B">
        <w:t xml:space="preserve"> – </w:t>
      </w:r>
      <w:r>
        <w:t xml:space="preserve">идентификатор пользователя, </w:t>
      </w:r>
      <w:r>
        <w:rPr>
          <w:lang w:val="en-US"/>
        </w:rPr>
        <w:t>Login</w:t>
      </w:r>
      <w:r>
        <w:t xml:space="preserve"> – идентифицирующее имя пользователя, </w:t>
      </w:r>
      <w:r>
        <w:rPr>
          <w:lang w:val="en-US"/>
        </w:rPr>
        <w:t>Password</w:t>
      </w:r>
      <w:r w:rsidRPr="006D511B">
        <w:t xml:space="preserve"> </w:t>
      </w:r>
      <w:r>
        <w:t xml:space="preserve">– пароль </w:t>
      </w:r>
      <w:r w:rsidR="00C9693F">
        <w:t>пользователя;</w:t>
      </w:r>
    </w:p>
    <w:p w14:paraId="4FE89BB0" w14:textId="35A59E0A" w:rsidR="006D511B" w:rsidRDefault="006D511B" w:rsidP="001F3491">
      <w:pPr>
        <w:pStyle w:val="a"/>
      </w:pPr>
      <w:r>
        <w:t xml:space="preserve"> </w:t>
      </w:r>
      <w:r>
        <w:rPr>
          <w:lang w:val="en-US"/>
        </w:rPr>
        <w:t>Role</w:t>
      </w:r>
      <w:r w:rsidRPr="00C9693F">
        <w:t xml:space="preserve"> – </w:t>
      </w:r>
      <w:r>
        <w:t xml:space="preserve">сущность </w:t>
      </w:r>
      <w:r w:rsidR="00C9693F">
        <w:t xml:space="preserve">содержащая информацию о доступных контроллерах и выходах пользователя, а так же группирующая пользователей. Атрибут </w:t>
      </w:r>
      <w:r w:rsidR="00C9693F">
        <w:rPr>
          <w:lang w:val="en-US"/>
        </w:rPr>
        <w:t>id</w:t>
      </w:r>
      <w:r w:rsidR="00C9693F" w:rsidRPr="00C9693F">
        <w:t xml:space="preserve"> – </w:t>
      </w:r>
      <w:r w:rsidR="00C9693F">
        <w:t xml:space="preserve">идентификатор роли, </w:t>
      </w:r>
      <w:r w:rsidR="00C9693F">
        <w:rPr>
          <w:lang w:val="en-US"/>
        </w:rPr>
        <w:t>description</w:t>
      </w:r>
      <w:r w:rsidR="00C9693F">
        <w:t xml:space="preserve"> – информация о роли, удобная для человека; </w:t>
      </w:r>
    </w:p>
    <w:p w14:paraId="2DACB116" w14:textId="7FCEBA5C" w:rsidR="00C9693F" w:rsidRDefault="00C9693F" w:rsidP="001F3491">
      <w:pPr>
        <w:pStyle w:val="a"/>
      </w:pPr>
      <w:r>
        <w:rPr>
          <w:lang w:val="en-US"/>
        </w:rPr>
        <w:t>Controller</w:t>
      </w:r>
      <w:r w:rsidRPr="00C9693F">
        <w:t xml:space="preserve"> –</w:t>
      </w:r>
      <w:r>
        <w:t xml:space="preserve"> сущность представляющая контроллер. Атрибут </w:t>
      </w:r>
      <w:r>
        <w:rPr>
          <w:lang w:val="en-US"/>
        </w:rPr>
        <w:t>address</w:t>
      </w:r>
      <w:r w:rsidRPr="00C9693F">
        <w:t xml:space="preserve"> </w:t>
      </w:r>
      <w:r>
        <w:t>–</w:t>
      </w:r>
      <w:r w:rsidRPr="00C9693F">
        <w:t xml:space="preserve"> </w:t>
      </w:r>
      <w:r>
        <w:t xml:space="preserve">идентификатор контроллера, хранящий адрес контроллера, </w:t>
      </w:r>
      <w:r>
        <w:rPr>
          <w:lang w:val="en-US"/>
        </w:rPr>
        <w:t>description</w:t>
      </w:r>
      <w:r>
        <w:t xml:space="preserve"> – описание контроллера, </w:t>
      </w:r>
      <w:r>
        <w:rPr>
          <w:lang w:val="en-US"/>
        </w:rPr>
        <w:t>name</w:t>
      </w:r>
      <w:r w:rsidRPr="00C9693F">
        <w:t xml:space="preserve"> </w:t>
      </w:r>
      <w:r>
        <w:t>– имя контроллера;</w:t>
      </w:r>
    </w:p>
    <w:p w14:paraId="38D067EA" w14:textId="1818210D" w:rsidR="00C9693F" w:rsidRDefault="00C9693F" w:rsidP="001F3491">
      <w:pPr>
        <w:pStyle w:val="a"/>
      </w:pPr>
      <w:r>
        <w:rPr>
          <w:lang w:val="en-US"/>
        </w:rPr>
        <w:t>ControllerName</w:t>
      </w:r>
      <w:r w:rsidRPr="00C9693F">
        <w:t xml:space="preserve"> – </w:t>
      </w:r>
      <w:r>
        <w:t xml:space="preserve">сущность, которая хранит информацию о производители контроллеров и серии контроллера. Атрибут </w:t>
      </w:r>
      <w:r>
        <w:rPr>
          <w:lang w:val="en-US"/>
        </w:rPr>
        <w:t>id</w:t>
      </w:r>
      <w:r w:rsidRPr="00C9693F">
        <w:t xml:space="preserve"> – </w:t>
      </w:r>
      <w:r>
        <w:t xml:space="preserve">содержит идентификатор сущности, </w:t>
      </w:r>
      <w:r>
        <w:rPr>
          <w:lang w:val="en-US"/>
        </w:rPr>
        <w:t>name</w:t>
      </w:r>
      <w:r w:rsidRPr="00C9693F">
        <w:t xml:space="preserve">- </w:t>
      </w:r>
      <w:r>
        <w:t xml:space="preserve">содержит информацию о производителе контроллеров, </w:t>
      </w:r>
      <w:r>
        <w:rPr>
          <w:lang w:val="en-US"/>
        </w:rPr>
        <w:t>version</w:t>
      </w:r>
      <w:r w:rsidRPr="00C9693F">
        <w:t xml:space="preserve"> </w:t>
      </w:r>
      <w:r>
        <w:t>– содержит серию и версию контроллера.</w:t>
      </w:r>
    </w:p>
    <w:p w14:paraId="70B8BE78" w14:textId="1979E9CF" w:rsidR="00C9693F" w:rsidRDefault="00C9693F" w:rsidP="001F3491">
      <w:pPr>
        <w:pStyle w:val="a"/>
      </w:pPr>
      <w:r>
        <w:rPr>
          <w:lang w:val="en-US"/>
        </w:rPr>
        <w:t>ControllerState</w:t>
      </w:r>
      <w:r w:rsidRPr="00C9693F">
        <w:t xml:space="preserve"> </w:t>
      </w:r>
      <w:r w:rsidR="00044F24">
        <w:t>–</w:t>
      </w:r>
      <w:r w:rsidRPr="00C9693F">
        <w:t xml:space="preserve">  </w:t>
      </w:r>
      <w:r w:rsidR="008967DE">
        <w:t xml:space="preserve">сущность, </w:t>
      </w:r>
      <w:r>
        <w:t xml:space="preserve">хранящая информацию о состоянии контроллера. Атрибут </w:t>
      </w:r>
      <w:r>
        <w:rPr>
          <w:lang w:val="en-US"/>
        </w:rPr>
        <w:t>id</w:t>
      </w:r>
      <w:r w:rsidRPr="008967DE">
        <w:t xml:space="preserve"> – </w:t>
      </w:r>
      <w:r>
        <w:t xml:space="preserve">идентификатор </w:t>
      </w:r>
      <w:r w:rsidR="008967DE">
        <w:t xml:space="preserve">состояния контроллера, </w:t>
      </w:r>
      <w:r w:rsidR="008967DE">
        <w:rPr>
          <w:lang w:val="en-US"/>
        </w:rPr>
        <w:t>description</w:t>
      </w:r>
      <w:r w:rsidR="008967DE" w:rsidRPr="008967DE">
        <w:t xml:space="preserve"> </w:t>
      </w:r>
      <w:r w:rsidR="008967DE">
        <w:t>– строковое значение состояния.</w:t>
      </w:r>
    </w:p>
    <w:p w14:paraId="5FCD56F0" w14:textId="7077D508" w:rsidR="008967DE" w:rsidRDefault="008967DE" w:rsidP="001F3491">
      <w:pPr>
        <w:pStyle w:val="a"/>
      </w:pPr>
      <w:r>
        <w:rPr>
          <w:lang w:val="en-US"/>
        </w:rPr>
        <w:t>ControllerOutput</w:t>
      </w:r>
      <w:r w:rsidRPr="008967DE">
        <w:t xml:space="preserve"> – </w:t>
      </w:r>
      <w:r>
        <w:t>сущность</w:t>
      </w:r>
      <w:r w:rsidR="00706630">
        <w:t>,</w:t>
      </w:r>
      <w:r>
        <w:t xml:space="preserve"> предоставляющая информацию выходных значениях контроллера. Атрибут </w:t>
      </w:r>
      <w:r>
        <w:rPr>
          <w:lang w:val="en-US"/>
        </w:rPr>
        <w:t>id</w:t>
      </w:r>
      <w:r w:rsidRPr="008967DE">
        <w:t xml:space="preserve"> – </w:t>
      </w:r>
      <w:r>
        <w:t xml:space="preserve">идентификатор выхода, </w:t>
      </w:r>
      <w:r>
        <w:rPr>
          <w:lang w:val="en-US"/>
        </w:rPr>
        <w:t>description</w:t>
      </w:r>
      <w:r w:rsidRPr="008967DE">
        <w:t xml:space="preserve"> </w:t>
      </w:r>
      <w:r>
        <w:t xml:space="preserve">– описание выхода, </w:t>
      </w:r>
      <w:r>
        <w:rPr>
          <w:lang w:val="en-US"/>
        </w:rPr>
        <w:t>name</w:t>
      </w:r>
      <w:r w:rsidRPr="008967DE">
        <w:t xml:space="preserve">- </w:t>
      </w:r>
      <w:r>
        <w:t>название выхода;</w:t>
      </w:r>
    </w:p>
    <w:p w14:paraId="5A380A38" w14:textId="1C12A206" w:rsidR="008967DE" w:rsidRDefault="008967DE" w:rsidP="001F3491">
      <w:pPr>
        <w:pStyle w:val="a"/>
      </w:pPr>
      <w:r>
        <w:rPr>
          <w:lang w:val="en-US"/>
        </w:rPr>
        <w:t>OutputState</w:t>
      </w:r>
      <w:r w:rsidR="00044F24">
        <w:t xml:space="preserve"> – </w:t>
      </w:r>
      <w:r>
        <w:t xml:space="preserve">сущность, хранящая информацию о состоянии выхода контроллера. Атрибут </w:t>
      </w:r>
      <w:r>
        <w:rPr>
          <w:lang w:val="en-US"/>
        </w:rPr>
        <w:t>id</w:t>
      </w:r>
      <w:r w:rsidRPr="008967DE">
        <w:t xml:space="preserve"> – </w:t>
      </w:r>
      <w:r>
        <w:t xml:space="preserve">идентификатор состояния выхода, </w:t>
      </w:r>
      <w:r>
        <w:rPr>
          <w:lang w:val="en-US"/>
        </w:rPr>
        <w:t>description</w:t>
      </w:r>
      <w:r w:rsidRPr="008967DE">
        <w:t xml:space="preserve"> </w:t>
      </w:r>
      <w:r>
        <w:t>– строковое значение состояния.</w:t>
      </w:r>
    </w:p>
    <w:p w14:paraId="74EC360C" w14:textId="77777777" w:rsidR="00706630" w:rsidRDefault="00706630" w:rsidP="001F3491">
      <w:pPr>
        <w:pStyle w:val="a"/>
      </w:pPr>
      <w:r>
        <w:rPr>
          <w:lang w:val="en-US"/>
        </w:rPr>
        <w:t>Query</w:t>
      </w:r>
      <w:r w:rsidRPr="00706630">
        <w:t xml:space="preserve"> – </w:t>
      </w:r>
      <w:r>
        <w:t xml:space="preserve">сущность, предоставляющая информацию о запросе к контроллеру. Атрибут </w:t>
      </w:r>
      <w:r>
        <w:rPr>
          <w:lang w:val="en-US"/>
        </w:rPr>
        <w:t>id</w:t>
      </w:r>
      <w:r w:rsidRPr="00706630">
        <w:t xml:space="preserve"> – </w:t>
      </w:r>
      <w:r>
        <w:t xml:space="preserve">идентификатор запроса, </w:t>
      </w:r>
      <w:r>
        <w:rPr>
          <w:lang w:val="en-US"/>
        </w:rPr>
        <w:t>Qeury</w:t>
      </w:r>
      <w:r w:rsidRPr="00706630">
        <w:t xml:space="preserve"> –</w:t>
      </w:r>
      <w:r>
        <w:t xml:space="preserve"> строковое представление запроса для контроллера.</w:t>
      </w:r>
    </w:p>
    <w:p w14:paraId="416A7F11" w14:textId="77777777" w:rsidR="00706630" w:rsidRDefault="00706630" w:rsidP="001F3491">
      <w:pPr>
        <w:pStyle w:val="a"/>
      </w:pPr>
      <w:r>
        <w:rPr>
          <w:lang w:val="en-US"/>
        </w:rPr>
        <w:t>Value</w:t>
      </w:r>
      <w:r w:rsidRPr="00706630">
        <w:t xml:space="preserve"> – </w:t>
      </w:r>
      <w:r>
        <w:t xml:space="preserve">сущность, которая хранит информацию о значениях, полученных от контроллеров. Атрибут </w:t>
      </w:r>
      <w:r>
        <w:rPr>
          <w:lang w:val="en-US"/>
        </w:rPr>
        <w:t>id</w:t>
      </w:r>
      <w:r w:rsidRPr="00706630">
        <w:t xml:space="preserve"> –</w:t>
      </w:r>
      <w:r>
        <w:t xml:space="preserve"> идентификатор значения, </w:t>
      </w:r>
      <w:r>
        <w:rPr>
          <w:lang w:val="en-US"/>
        </w:rPr>
        <w:t>time</w:t>
      </w:r>
      <w:r w:rsidRPr="00706630">
        <w:t xml:space="preserve"> – </w:t>
      </w:r>
      <w:r>
        <w:t xml:space="preserve">информация о времени получения значений, </w:t>
      </w:r>
      <w:r>
        <w:rPr>
          <w:lang w:val="en-US"/>
        </w:rPr>
        <w:t>value</w:t>
      </w:r>
      <w:r w:rsidRPr="00706630">
        <w:t xml:space="preserve"> </w:t>
      </w:r>
      <w:r>
        <w:t>–</w:t>
      </w:r>
      <w:r w:rsidRPr="00706630">
        <w:t xml:space="preserve"> </w:t>
      </w:r>
      <w:r>
        <w:t>значение, полученное от контроллера.</w:t>
      </w:r>
    </w:p>
    <w:p w14:paraId="2111252A" w14:textId="0C077E98" w:rsidR="00706630" w:rsidRDefault="00706630" w:rsidP="001F3491">
      <w:pPr>
        <w:pStyle w:val="a"/>
      </w:pPr>
      <w:r>
        <w:rPr>
          <w:lang w:val="en-US"/>
        </w:rPr>
        <w:t>Range</w:t>
      </w:r>
      <w:r w:rsidRPr="00706630">
        <w:t xml:space="preserve"> – </w:t>
      </w:r>
      <w:r>
        <w:t xml:space="preserve">сущность, хранящая информацию о диапазоне значений. Атрибут </w:t>
      </w:r>
      <w:r>
        <w:rPr>
          <w:lang w:val="en-US"/>
        </w:rPr>
        <w:t>id</w:t>
      </w:r>
      <w:r w:rsidRPr="00226509">
        <w:t xml:space="preserve"> – </w:t>
      </w:r>
      <w:r>
        <w:t>идентификатор диапазона,</w:t>
      </w:r>
      <w:r w:rsidR="00226509">
        <w:t xml:space="preserve"> </w:t>
      </w:r>
      <w:r w:rsidR="00226509">
        <w:rPr>
          <w:lang w:val="en-US"/>
        </w:rPr>
        <w:t>Range</w:t>
      </w:r>
      <w:r w:rsidR="00226509" w:rsidRPr="00226509">
        <w:t>_</w:t>
      </w:r>
      <w:r w:rsidR="00226509">
        <w:rPr>
          <w:lang w:val="en-US"/>
        </w:rPr>
        <w:t>max</w:t>
      </w:r>
      <w:r w:rsidRPr="00706630">
        <w:t xml:space="preserve"> </w:t>
      </w:r>
      <w:r w:rsidR="00226509">
        <w:t>–</w:t>
      </w:r>
      <w:r w:rsidR="00226509" w:rsidRPr="00226509">
        <w:t xml:space="preserve"> </w:t>
      </w:r>
      <w:r w:rsidR="00226509">
        <w:t xml:space="preserve">максимальное значение диапазона, </w:t>
      </w:r>
      <w:r w:rsidR="00226509">
        <w:rPr>
          <w:lang w:val="en-US"/>
        </w:rPr>
        <w:t>Range</w:t>
      </w:r>
      <w:r w:rsidR="00226509" w:rsidRPr="00226509">
        <w:t>_</w:t>
      </w:r>
      <w:r w:rsidR="00226509">
        <w:rPr>
          <w:lang w:val="en-US"/>
        </w:rPr>
        <w:t>min</w:t>
      </w:r>
      <w:r w:rsidR="00226509">
        <w:t xml:space="preserve"> – минимальное значение диапазона, </w:t>
      </w:r>
      <w:r w:rsidR="00226509">
        <w:rPr>
          <w:lang w:val="en-US"/>
        </w:rPr>
        <w:t>Range</w:t>
      </w:r>
      <w:r w:rsidR="00226509" w:rsidRPr="00226509">
        <w:t>_</w:t>
      </w:r>
      <w:r w:rsidR="00226509">
        <w:rPr>
          <w:lang w:val="en-US"/>
        </w:rPr>
        <w:t>start</w:t>
      </w:r>
      <w:r w:rsidR="00226509" w:rsidRPr="00226509">
        <w:t xml:space="preserve"> </w:t>
      </w:r>
      <w:r w:rsidR="00226509">
        <w:t>– начальное значение диапазона.</w:t>
      </w:r>
    </w:p>
    <w:p w14:paraId="16904AF6" w14:textId="77777777" w:rsidR="00226509" w:rsidRDefault="00226509" w:rsidP="001F3491">
      <w:pPr>
        <w:pStyle w:val="af2"/>
      </w:pPr>
    </w:p>
    <w:p w14:paraId="5FD5205A" w14:textId="01363636" w:rsidR="006C797C" w:rsidRDefault="006C797C" w:rsidP="001F3491">
      <w:pPr>
        <w:pStyle w:val="2"/>
      </w:pPr>
      <w:bookmarkStart w:id="96" w:name="_Toc135661740"/>
      <w:r>
        <w:t>Разработка спецификации функциональных требований</w:t>
      </w:r>
      <w:bookmarkEnd w:id="96"/>
    </w:p>
    <w:p w14:paraId="56C53B98" w14:textId="5E82A46E" w:rsidR="0072639C" w:rsidRDefault="006C797C" w:rsidP="001F3491">
      <w:r>
        <w:t>Исходя из результатов моделирования предметной области</w:t>
      </w:r>
      <w:r w:rsidR="0072639C">
        <w:t xml:space="preserve"> можно выделить </w:t>
      </w:r>
      <w:r w:rsidR="00EC28A5">
        <w:t>крупные функциональные возможности, которые можно разделить на следующие группы</w:t>
      </w:r>
      <w:r w:rsidR="0072639C">
        <w:t>:</w:t>
      </w:r>
    </w:p>
    <w:p w14:paraId="25DD36CB" w14:textId="6F483DB0" w:rsidR="0072639C" w:rsidRDefault="0072639C" w:rsidP="00044F24">
      <w:pPr>
        <w:pStyle w:val="a"/>
      </w:pPr>
      <w:r>
        <w:t>функциональность управления пользователями;</w:t>
      </w:r>
    </w:p>
    <w:p w14:paraId="41737BA7" w14:textId="2301EC62" w:rsidR="0072639C" w:rsidRDefault="0072639C" w:rsidP="00044F24">
      <w:pPr>
        <w:pStyle w:val="a"/>
      </w:pPr>
      <w:r>
        <w:lastRenderedPageBreak/>
        <w:t>функциональность управления выхода контроллера;</w:t>
      </w:r>
    </w:p>
    <w:p w14:paraId="02FC4DF3" w14:textId="6FD1F79D" w:rsidR="0072639C" w:rsidRDefault="0072639C" w:rsidP="00044F24">
      <w:pPr>
        <w:pStyle w:val="a"/>
      </w:pPr>
      <w:r>
        <w:t>функциональность управления контроллера;</w:t>
      </w:r>
    </w:p>
    <w:p w14:paraId="65152BFB" w14:textId="0F47F1D2" w:rsidR="0072639C" w:rsidRDefault="0072639C" w:rsidP="00044F24">
      <w:pPr>
        <w:pStyle w:val="a"/>
      </w:pPr>
      <w:r>
        <w:t>функциональность просмотра значений, полученных с контроллера;</w:t>
      </w:r>
    </w:p>
    <w:p w14:paraId="5614B0D2" w14:textId="0B46B744" w:rsidR="00A96CDC" w:rsidRDefault="00A96CDC" w:rsidP="00044F24">
      <w:pPr>
        <w:pStyle w:val="a"/>
      </w:pPr>
      <w:r>
        <w:t>функциональность добавления значений;</w:t>
      </w:r>
    </w:p>
    <w:p w14:paraId="3DED909D" w14:textId="4975800D" w:rsidR="008C3832" w:rsidRDefault="008C3832" w:rsidP="00044F24">
      <w:pPr>
        <w:pStyle w:val="a"/>
      </w:pPr>
      <w:r>
        <w:t>функциональность опроса контроллеров;</w:t>
      </w:r>
    </w:p>
    <w:p w14:paraId="3BBE4E5C" w14:textId="798A90A9" w:rsidR="004C0023" w:rsidRDefault="004C0023" w:rsidP="00044F24">
      <w:pPr>
        <w:pStyle w:val="a"/>
      </w:pPr>
      <w:r>
        <w:t>функциональность запроса данных у контроллера;</w:t>
      </w:r>
    </w:p>
    <w:p w14:paraId="62487D20" w14:textId="5F5F47F8" w:rsidR="0072639C" w:rsidRDefault="0072639C" w:rsidP="00044F24">
      <w:pPr>
        <w:pStyle w:val="a"/>
      </w:pPr>
      <w:r>
        <w:t xml:space="preserve">функциональность по авторизации пользователя.  </w:t>
      </w:r>
    </w:p>
    <w:p w14:paraId="4B37D8D8" w14:textId="29CB5FCC" w:rsidR="0072639C" w:rsidRDefault="0072639C" w:rsidP="001F3491">
      <w:r>
        <w:t xml:space="preserve"> Функциональность управления контроллера должна </w:t>
      </w:r>
      <w:r w:rsidR="008C3832">
        <w:t>предоставлять администратору</w:t>
      </w:r>
      <w:r>
        <w:t>:</w:t>
      </w:r>
    </w:p>
    <w:p w14:paraId="5A4A8EFE" w14:textId="437DE80D" w:rsidR="0072639C" w:rsidRDefault="008C3832" w:rsidP="00044F24">
      <w:pPr>
        <w:pStyle w:val="a"/>
      </w:pPr>
      <w:r>
        <w:t>возможность добавлять контроллер, из поддерживаемых системой;</w:t>
      </w:r>
    </w:p>
    <w:p w14:paraId="34D05F9E" w14:textId="60F83B2E" w:rsidR="008C3832" w:rsidRDefault="008C3832" w:rsidP="00044F24">
      <w:pPr>
        <w:pStyle w:val="a"/>
      </w:pPr>
      <w:r>
        <w:t>возможность удалять контроллер;</w:t>
      </w:r>
    </w:p>
    <w:p w14:paraId="542BE094" w14:textId="44EE5037" w:rsidR="008C3832" w:rsidRDefault="008C3832" w:rsidP="00044F24">
      <w:pPr>
        <w:pStyle w:val="a"/>
      </w:pPr>
      <w:r>
        <w:t xml:space="preserve">возможность изменять состояние контроллера; </w:t>
      </w:r>
    </w:p>
    <w:p w14:paraId="5F717292" w14:textId="4BE6D8DE" w:rsidR="008C3832" w:rsidRDefault="008C3832" w:rsidP="00044F24">
      <w:pPr>
        <w:pStyle w:val="a"/>
      </w:pPr>
      <w:r>
        <w:t>возможность просмотра доступных состояний;</w:t>
      </w:r>
    </w:p>
    <w:p w14:paraId="721A8853" w14:textId="10884EC8" w:rsidR="008C3832" w:rsidRDefault="00A96CDC" w:rsidP="00044F24">
      <w:pPr>
        <w:pStyle w:val="a"/>
      </w:pPr>
      <w:r>
        <w:t>возможность выход контроллера</w:t>
      </w:r>
      <w:r w:rsidR="00EC28A5">
        <w:t>;</w:t>
      </w:r>
    </w:p>
    <w:p w14:paraId="158F752C" w14:textId="75FC9681" w:rsidR="008C3832" w:rsidRDefault="008C3832" w:rsidP="00044F24">
      <w:pPr>
        <w:pStyle w:val="a"/>
      </w:pPr>
      <w:r>
        <w:t>возможность группировать контроллеры.</w:t>
      </w:r>
    </w:p>
    <w:p w14:paraId="7626D60F" w14:textId="7DE2DB48" w:rsidR="00EC28A5" w:rsidRDefault="00EC28A5" w:rsidP="001F3491">
      <w:r>
        <w:t xml:space="preserve">Функциональность </w:t>
      </w:r>
      <w:r w:rsidR="00A96CDC">
        <w:t xml:space="preserve">управления </w:t>
      </w:r>
      <w:r>
        <w:t>выхода контроллера должна предоставлять возможность администратору:</w:t>
      </w:r>
    </w:p>
    <w:p w14:paraId="37B16C31" w14:textId="09601521" w:rsidR="00EC28A5" w:rsidRDefault="00EC28A5" w:rsidP="00044F24">
      <w:pPr>
        <w:pStyle w:val="a"/>
      </w:pPr>
      <w:r>
        <w:t>изменять состояние выхода контроллера</w:t>
      </w:r>
      <w:r w:rsidR="00A96CDC">
        <w:t>;</w:t>
      </w:r>
    </w:p>
    <w:p w14:paraId="46092BFF" w14:textId="755DBBAA" w:rsidR="00A96CDC" w:rsidRDefault="00A96CDC" w:rsidP="00044F24">
      <w:pPr>
        <w:pStyle w:val="a"/>
      </w:pPr>
      <w:r>
        <w:t>просмотра доступных состояний выхода контроллера;</w:t>
      </w:r>
    </w:p>
    <w:p w14:paraId="27F554A8" w14:textId="1BAE042D" w:rsidR="00A96CDC" w:rsidRDefault="00A96CDC" w:rsidP="00044F24">
      <w:pPr>
        <w:pStyle w:val="a"/>
      </w:pPr>
      <w:r>
        <w:t>просмотра доступных команд контроллера;</w:t>
      </w:r>
    </w:p>
    <w:p w14:paraId="5C1BE6FA" w14:textId="0BB535D8" w:rsidR="00A96CDC" w:rsidRDefault="00A96CDC" w:rsidP="00044F24">
      <w:pPr>
        <w:pStyle w:val="a"/>
      </w:pPr>
      <w:r>
        <w:t>добавление команды, из доступных, на выход контроллера;</w:t>
      </w:r>
    </w:p>
    <w:p w14:paraId="7DE2F0C2" w14:textId="3E6D8D68" w:rsidR="00A96CDC" w:rsidRDefault="00A96CDC" w:rsidP="00044F24">
      <w:pPr>
        <w:pStyle w:val="a"/>
      </w:pPr>
      <w:r>
        <w:t>группировать выходы контроллера в группы;</w:t>
      </w:r>
    </w:p>
    <w:p w14:paraId="0917E68E" w14:textId="450AA3C4" w:rsidR="00A96CDC" w:rsidRDefault="00A96CDC" w:rsidP="00044F24">
      <w:pPr>
        <w:pStyle w:val="a"/>
      </w:pPr>
      <w:r>
        <w:t>изменять диапазон значений выхода;</w:t>
      </w:r>
    </w:p>
    <w:p w14:paraId="44396B8C" w14:textId="2CA24FD5" w:rsidR="00A96CDC" w:rsidRDefault="00A96CDC" w:rsidP="001F3491">
      <w:r>
        <w:t>Функциональность добавления значений</w:t>
      </w:r>
      <w:r w:rsidR="00914B2A">
        <w:t xml:space="preserve"> должны выполнять сохранение в базе данных значений, полученных с контроллера.</w:t>
      </w:r>
    </w:p>
    <w:p w14:paraId="35653368" w14:textId="7BA7E4D2" w:rsidR="00914B2A" w:rsidRDefault="00914B2A" w:rsidP="001F3491">
      <w:r>
        <w:t>Функциональность просмотра значений должна позволять:</w:t>
      </w:r>
    </w:p>
    <w:p w14:paraId="730252B5" w14:textId="46ECCDC1" w:rsidR="00914B2A" w:rsidRDefault="00914B2A" w:rsidP="00044F24">
      <w:pPr>
        <w:pStyle w:val="a"/>
      </w:pPr>
      <w:r>
        <w:t>администратору просматривать все имеющиеся значения;</w:t>
      </w:r>
    </w:p>
    <w:p w14:paraId="09D4CF00" w14:textId="7C251335" w:rsidR="00914B2A" w:rsidRDefault="00914B2A" w:rsidP="00044F24">
      <w:pPr>
        <w:pStyle w:val="a"/>
      </w:pPr>
      <w:r>
        <w:t>пользователю просматривать значений, определенные группой.</w:t>
      </w:r>
    </w:p>
    <w:p w14:paraId="355EDED3" w14:textId="74E63F32" w:rsidR="00914B2A" w:rsidRDefault="00914B2A" w:rsidP="001F3491">
      <w:r>
        <w:t>Функциональность управления пользователями должна позволять администратору:</w:t>
      </w:r>
    </w:p>
    <w:p w14:paraId="401352AE" w14:textId="40EE926C" w:rsidR="00914B2A" w:rsidRDefault="00770F5D" w:rsidP="00044F24">
      <w:pPr>
        <w:pStyle w:val="a"/>
      </w:pPr>
      <w:r>
        <w:t>добавлять пользователя;</w:t>
      </w:r>
    </w:p>
    <w:p w14:paraId="1B740716" w14:textId="43957A69" w:rsidR="00770F5D" w:rsidRDefault="00770F5D" w:rsidP="00044F24">
      <w:pPr>
        <w:pStyle w:val="a"/>
      </w:pPr>
      <w:r>
        <w:t>группировать пользователей;</w:t>
      </w:r>
    </w:p>
    <w:p w14:paraId="5885EFC6" w14:textId="66858701" w:rsidR="00770F5D" w:rsidRDefault="00770F5D" w:rsidP="00044F24">
      <w:pPr>
        <w:pStyle w:val="a"/>
      </w:pPr>
      <w:r>
        <w:t>удалять пользователей.</w:t>
      </w:r>
    </w:p>
    <w:p w14:paraId="2B991625" w14:textId="2EC44048" w:rsidR="00770F5D" w:rsidRDefault="00770F5D" w:rsidP="001F3491">
      <w:r>
        <w:t>Функциональность по авторизации пользователей должна давать возможности:</w:t>
      </w:r>
    </w:p>
    <w:p w14:paraId="39E2CCEB" w14:textId="7CC5B5DC" w:rsidR="00770F5D" w:rsidRDefault="00770F5D" w:rsidP="00044F24">
      <w:pPr>
        <w:pStyle w:val="a"/>
      </w:pPr>
      <w:r>
        <w:t>авторизоваться пользователю по паролю и персональному имени;</w:t>
      </w:r>
    </w:p>
    <w:p w14:paraId="0E18D2CF" w14:textId="7E19EF4C" w:rsidR="00770F5D" w:rsidRDefault="00770F5D" w:rsidP="00044F24">
      <w:pPr>
        <w:pStyle w:val="a"/>
      </w:pPr>
      <w:r>
        <w:t>авторизоваться в одной учетной записи можно с нескольких устройств одновременно.</w:t>
      </w:r>
    </w:p>
    <w:p w14:paraId="54B0AFE1" w14:textId="7C2FF38E" w:rsidR="006D56BD" w:rsidRPr="004C0023" w:rsidRDefault="004C0023" w:rsidP="001F3491">
      <w:r>
        <w:t xml:space="preserve">Функциональность запроса данных у контроллера должна позволять серверу обращаться к контроллерам </w:t>
      </w:r>
      <w:r>
        <w:rPr>
          <w:lang w:val="en-US"/>
        </w:rPr>
        <w:t>Omron</w:t>
      </w:r>
      <w:r w:rsidRPr="004C0023">
        <w:t xml:space="preserve"> </w:t>
      </w:r>
      <w:r>
        <w:t xml:space="preserve">при помощи промышленного протокола </w:t>
      </w:r>
      <w:r>
        <w:rPr>
          <w:lang w:val="en-US"/>
        </w:rPr>
        <w:t>FINS</w:t>
      </w:r>
      <w:r w:rsidR="00461EAD" w:rsidRPr="00461EAD">
        <w:t xml:space="preserve"> </w:t>
      </w:r>
      <w:r w:rsidR="00461EAD">
        <w:t>по сети</w:t>
      </w:r>
      <w:r w:rsidR="00461EAD" w:rsidRPr="00461EAD">
        <w:t xml:space="preserve"> </w:t>
      </w:r>
      <w:r w:rsidR="00461EAD">
        <w:t>интернет</w:t>
      </w:r>
      <w:r w:rsidRPr="004C0023">
        <w:t>.</w:t>
      </w:r>
    </w:p>
    <w:p w14:paraId="5AE0A5AF" w14:textId="3499EEDC" w:rsidR="000F1458" w:rsidRDefault="000F1458" w:rsidP="001F3491">
      <w:pPr>
        <w:pStyle w:val="1"/>
      </w:pPr>
      <w:bookmarkStart w:id="97" w:name="_Toc135661741"/>
      <w:r>
        <w:lastRenderedPageBreak/>
        <w:t>Проектирование программного средства</w:t>
      </w:r>
      <w:bookmarkEnd w:id="97"/>
    </w:p>
    <w:p w14:paraId="7740FFC4" w14:textId="392C84D2" w:rsidR="00AF1120" w:rsidRDefault="00CA4D55" w:rsidP="001F3491">
      <w:pPr>
        <w:pStyle w:val="2"/>
      </w:pPr>
      <w:bookmarkStart w:id="98" w:name="_Toc135661742"/>
      <w:r>
        <w:t>Разработка программной архитектуры</w:t>
      </w:r>
      <w:bookmarkEnd w:id="98"/>
    </w:p>
    <w:p w14:paraId="7BF04646" w14:textId="39CAF04C" w:rsidR="00CA4D55" w:rsidRDefault="00CA4D55" w:rsidP="001F3491">
      <w:r>
        <w:t xml:space="preserve">После проведения анализа предметной области и формулировки функциональных требований к системе можно определить основные </w:t>
      </w:r>
      <w:r w:rsidR="00F70E96">
        <w:t>положения организации системы, в которой будет работать разрабатываемое программное средство.</w:t>
      </w:r>
    </w:p>
    <w:p w14:paraId="69A5E772" w14:textId="7A492A17" w:rsidR="004C0023" w:rsidRDefault="00F70E96" w:rsidP="001F3491">
      <w:r>
        <w:t>Для разработки данного программного средства была выбрана клиент-серверная архитектура приложения. Данная архитектура программных средств позволяет создавать разнесенные в пространстве системы.</w:t>
      </w:r>
    </w:p>
    <w:p w14:paraId="63E0B2AF" w14:textId="12613EFA" w:rsidR="004C0023" w:rsidRDefault="00324E35" w:rsidP="001F3491">
      <w:r>
        <w:t>Клиент-серверную архитектуру можно разделить на две части:</w:t>
      </w:r>
    </w:p>
    <w:p w14:paraId="37B9C93F" w14:textId="50C25A75" w:rsidR="00324E35" w:rsidRDefault="00324E35" w:rsidP="00044F24">
      <w:pPr>
        <w:pStyle w:val="a"/>
      </w:pPr>
      <w:r>
        <w:t>клиентскую;</w:t>
      </w:r>
    </w:p>
    <w:p w14:paraId="7F5332BD" w14:textId="719716D6" w:rsidR="00324E35" w:rsidRDefault="00324E35" w:rsidP="00044F24">
      <w:pPr>
        <w:pStyle w:val="a"/>
      </w:pPr>
      <w:r>
        <w:t>серверную.</w:t>
      </w:r>
    </w:p>
    <w:p w14:paraId="3FBF1454" w14:textId="647C3D41" w:rsidR="00324E35" w:rsidRDefault="00324E35" w:rsidP="001F3491">
      <w:r>
        <w:t>Клиентская часть предоставляет пользователю удобный интерфейс для работы с данными. Основные задачи клиентской части получать данные от серверной части, оборачивать данные в необходимые стили и отправлять некоторые данные на серверную часть. Взаимодействие клиентской и серверной части происходит путем обмена запросов,</w:t>
      </w:r>
      <w:r w:rsidR="005E17E8">
        <w:t xml:space="preserve"> в которых передаются необходимые данные</w:t>
      </w:r>
      <w:r w:rsidR="00FB61BB">
        <w:t>.</w:t>
      </w:r>
    </w:p>
    <w:p w14:paraId="3E785B0D" w14:textId="42273FCB" w:rsidR="005E17E8" w:rsidRDefault="005E17E8" w:rsidP="001F3491">
      <w:r>
        <w:t>Серверная часть осуществляет основную обработку данных, отправляет данные клиенту. В данном программной средстве серверная часть должна сохранять данные в базе данных, а также автоматически опрашивать контроллеры, которые находятся в локальной сети.</w:t>
      </w:r>
    </w:p>
    <w:p w14:paraId="37DDE330" w14:textId="77777777" w:rsidR="00461EAD" w:rsidRDefault="005E17E8" w:rsidP="001F3491">
      <w:r>
        <w:t>На рисун</w:t>
      </w:r>
      <w:r w:rsidR="00461EAD">
        <w:t>ке 3.1 представлена диаграмма развертывания программного средства. На диаграмме представлены ключевые элементы, которые необходимы для работы данного программного средства.</w:t>
      </w:r>
    </w:p>
    <w:p w14:paraId="33E91BE9" w14:textId="77777777" w:rsidR="000B2A91" w:rsidRDefault="000B2A91" w:rsidP="001F3491">
      <w:r>
        <w:t>Сервер приложения представляет собой устройство, на котором развернуты веб-сервер</w:t>
      </w:r>
      <w:r w:rsidRPr="000B2A91">
        <w:t xml:space="preserve"> </w:t>
      </w:r>
      <w:r>
        <w:t>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методы обработки данных запросов.</w:t>
      </w:r>
    </w:p>
    <w:p w14:paraId="0C95D45C" w14:textId="1F763AF1" w:rsidR="00FB61BB" w:rsidRDefault="008A6593" w:rsidP="001F3491">
      <w:r>
        <w:t xml:space="preserve">В процессе </w:t>
      </w:r>
      <w:r w:rsidR="00FB61BB">
        <w:t xml:space="preserve">исследования требований к программному средству было решено реализовывать клиентскую часть в виде </w:t>
      </w:r>
      <w:r w:rsidR="00FB61BB">
        <w:rPr>
          <w:lang w:val="en-US"/>
        </w:rPr>
        <w:t>SPA</w:t>
      </w:r>
      <w:r w:rsidR="00FB61BB">
        <w:t xml:space="preserve">(Single Page Application). Данный подход к веб-серверам позволяет обрабатывать действия пользователя без необходимости каждый раз перезагружать страницу. Отражения этого факта на диаграмме заключается в наличии </w:t>
      </w:r>
      <w:r w:rsidR="00FB61BB">
        <w:rPr>
          <w:lang w:val="en-US"/>
        </w:rPr>
        <w:t>server</w:t>
      </w:r>
      <w:r w:rsidR="00FB61BB" w:rsidRPr="00FB61BB">
        <w:t>.</w:t>
      </w:r>
      <w:r w:rsidR="00FB61BB">
        <w:rPr>
          <w:lang w:val="en-US"/>
        </w:rPr>
        <w:t>js</w:t>
      </w:r>
      <w:r w:rsidR="00FB61BB" w:rsidRPr="00FB61BB">
        <w:t xml:space="preserve"> </w:t>
      </w:r>
      <w:r w:rsidR="00FB61BB">
        <w:t>файла.</w:t>
      </w:r>
    </w:p>
    <w:p w14:paraId="03040815" w14:textId="00DCCD78" w:rsidR="00595B4E" w:rsidRPr="00A6731D" w:rsidRDefault="00FB61BB" w:rsidP="001F3491">
      <w:r>
        <w:t>Для хранений данных, необходимых для правильного функционирования программного средства,</w:t>
      </w:r>
      <w:r w:rsidR="008E45F8">
        <w:t xml:space="preserve"> используется сервер базы данных. Сервер базы данных может быть размещен на устройстве, находящимся в той же локальной сети, так и непосредственно на том же устройстве, что и веб-сервер.</w:t>
      </w:r>
    </w:p>
    <w:p w14:paraId="15BFEE92" w14:textId="2D0E0360" w:rsidR="00FB61BB" w:rsidRDefault="00905E68" w:rsidP="00044F24">
      <w:pPr>
        <w:pStyle w:val="aff3"/>
      </w:pPr>
      <w:r w:rsidRPr="000A47D0">
        <w:lastRenderedPageBreak/>
        <w:drawing>
          <wp:inline distT="0" distB="0" distL="0" distR="0" wp14:anchorId="475E743A" wp14:editId="783D106E">
            <wp:extent cx="5342890" cy="2825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42890" cy="2825750"/>
                    </a:xfrm>
                    <a:prstGeom prst="rect">
                      <a:avLst/>
                    </a:prstGeom>
                  </pic:spPr>
                </pic:pic>
              </a:graphicData>
            </a:graphic>
          </wp:inline>
        </w:drawing>
      </w:r>
    </w:p>
    <w:p w14:paraId="0DA439DE" w14:textId="77777777" w:rsidR="00044F24" w:rsidRDefault="00044F24" w:rsidP="001F3491"/>
    <w:p w14:paraId="44D470A3" w14:textId="307A8C78" w:rsidR="00595B4E" w:rsidRDefault="00595B4E" w:rsidP="00044F24">
      <w:pPr>
        <w:jc w:val="center"/>
      </w:pPr>
      <w:r>
        <w:t>Р</w:t>
      </w:r>
      <w:r w:rsidRPr="000A47D0">
        <w:t xml:space="preserve">исунок 3.1 –  </w:t>
      </w:r>
      <w:r>
        <w:t>Диаграмма развертывания</w:t>
      </w:r>
    </w:p>
    <w:p w14:paraId="041B7A63" w14:textId="0BEE2F43" w:rsidR="00595B4E" w:rsidRPr="00595B4E" w:rsidRDefault="00595B4E" w:rsidP="001F3491"/>
    <w:p w14:paraId="3EED8586" w14:textId="4EE32EB8" w:rsidR="000A47D0" w:rsidRPr="000A47D0" w:rsidRDefault="000A47D0" w:rsidP="001F3491">
      <w:r>
        <w:t xml:space="preserve">Важной частью системы являются контроллеры </w:t>
      </w:r>
      <w:r>
        <w:rPr>
          <w:lang w:val="en-US"/>
        </w:rPr>
        <w:t>Omron</w:t>
      </w:r>
      <w:r w:rsidRPr="000A47D0">
        <w:t>.</w:t>
      </w:r>
      <w:r>
        <w:t xml:space="preserve"> Для обмена информацией между сервером и контроллером можно использовать протокол связи </w:t>
      </w:r>
      <w:r>
        <w:rPr>
          <w:lang w:val="en-US"/>
        </w:rPr>
        <w:t>TCP</w:t>
      </w:r>
      <w:r w:rsidRPr="000A47D0">
        <w:t xml:space="preserve"> </w:t>
      </w:r>
      <w:r>
        <w:t xml:space="preserve">или </w:t>
      </w:r>
      <w:r>
        <w:rPr>
          <w:lang w:val="en-US"/>
        </w:rPr>
        <w:t>UDP</w:t>
      </w:r>
      <w:r w:rsidRPr="000A47D0">
        <w:t xml:space="preserve">. </w:t>
      </w:r>
      <w:r>
        <w:t xml:space="preserve">Для разработки данного программного средства было выбрано использовать протокол </w:t>
      </w:r>
      <w:r>
        <w:rPr>
          <w:lang w:val="en-US"/>
        </w:rPr>
        <w:t>TCP</w:t>
      </w:r>
      <w:r>
        <w:t xml:space="preserve"> для обеспечения большей надежности.</w:t>
      </w:r>
    </w:p>
    <w:p w14:paraId="7FDB1299" w14:textId="1DBFDDE5" w:rsidR="00324E35" w:rsidRPr="004A4056" w:rsidRDefault="00324E35" w:rsidP="001F3491">
      <w:r>
        <w:t xml:space="preserve"> </w:t>
      </w:r>
    </w:p>
    <w:p w14:paraId="4238BDF5" w14:textId="4F9E4959" w:rsidR="006D56BD" w:rsidRDefault="006D56BD" w:rsidP="001F3491">
      <w:pPr>
        <w:pStyle w:val="2"/>
      </w:pPr>
      <w:bookmarkStart w:id="99" w:name="_Toc135661743"/>
      <w:r>
        <w:t xml:space="preserve">Проектирование архитектуры программного </w:t>
      </w:r>
      <w:r w:rsidR="006203D9">
        <w:t>средства</w:t>
      </w:r>
      <w:bookmarkEnd w:id="99"/>
    </w:p>
    <w:p w14:paraId="1BC4B2C7" w14:textId="6403805B" w:rsidR="006203D9" w:rsidRDefault="006203D9" w:rsidP="001F3491">
      <w:r>
        <w:t xml:space="preserve">Проектирование программной архитектуры </w:t>
      </w:r>
      <w:r w:rsidR="00044F24">
        <w:t>–</w:t>
      </w:r>
      <w:r>
        <w:t xml:space="preserve"> это процесс создания общ</w:t>
      </w:r>
      <w:r w:rsidR="00D927AA">
        <w:t>его плана структуры программного средства</w:t>
      </w:r>
      <w:r>
        <w:t>, который позволяет разработчикам легко понимать, как различные компоненты приложения взаимодействуют друг с другом и какие функции они выполняют.</w:t>
      </w:r>
    </w:p>
    <w:p w14:paraId="21111FE1" w14:textId="0415E189" w:rsidR="006203D9" w:rsidRDefault="006203D9" w:rsidP="001F3491">
      <w:r>
        <w:t>В процессе проектирования программной архитектуры разработчики определяют основные компоненты приложения, такие как модули, классы, функции и объекты, и определяют, как они будут взаимодействовать друг с другом. Они также учитывают требования к производительности, безопасности и масштабируемости приложения.</w:t>
      </w:r>
    </w:p>
    <w:p w14:paraId="76D1DA2B" w14:textId="1FB3DB39" w:rsidR="00226509" w:rsidRDefault="006203D9" w:rsidP="001F3491">
      <w:r>
        <w:t>Для проектирования программной архитектуры используются различные методологии и инструменты, такие как UML (Unified Modeling Language), диаграммы классов, диаграммы последовательностей и диаграммы состояний. Эти инструменты помогают разработчикам создавать понятную</w:t>
      </w:r>
      <w:r w:rsidR="00D927AA">
        <w:t xml:space="preserve"> и легко читаемую документацию.</w:t>
      </w:r>
    </w:p>
    <w:p w14:paraId="7548A630" w14:textId="56C27E7D" w:rsidR="00D927AA" w:rsidRDefault="00D927AA" w:rsidP="001F3491">
      <w:r w:rsidRPr="00D927AA">
        <w:t>В целом, проектирование программной архитектуры является важным этапом разработки программного обеспечения, который позволяет создать структуру приложения, которая легко понимается и поддерживается разработчиками.</w:t>
      </w:r>
    </w:p>
    <w:p w14:paraId="7E7B6FDA" w14:textId="02760E05" w:rsidR="00D927AA" w:rsidRDefault="00D927AA" w:rsidP="001F3491">
      <w:r>
        <w:t xml:space="preserve">Проектирование программной архитектуру стоит начинать как можно </w:t>
      </w:r>
      <w:r>
        <w:lastRenderedPageBreak/>
        <w:t>раньше. Данный этап создания программного средства позволяет избежать большинства проблем во время разработки. К проблемам отнесится:</w:t>
      </w:r>
    </w:p>
    <w:p w14:paraId="38120899" w14:textId="68F79E4B" w:rsidR="00D927AA" w:rsidRDefault="00D927AA" w:rsidP="00044F24">
      <w:pPr>
        <w:pStyle w:val="a"/>
      </w:pPr>
      <w:r>
        <w:t>н</w:t>
      </w:r>
      <w:r w:rsidRPr="00D927AA">
        <w:t>изкая производительность. Не продуманная архитектура может привести к неэффективному использованию ресурсов, что может снизи</w:t>
      </w:r>
      <w:r>
        <w:t>ть производительность программы;</w:t>
      </w:r>
    </w:p>
    <w:p w14:paraId="7E8089AB" w14:textId="415B33F8" w:rsidR="00D927AA" w:rsidRDefault="00D927AA" w:rsidP="00044F24">
      <w:pPr>
        <w:pStyle w:val="a"/>
      </w:pPr>
      <w:r>
        <w:t>с</w:t>
      </w:r>
      <w:r w:rsidRPr="00D927AA">
        <w:t>ложность сопровождения. Если архитектура не продумана заранее, то код может быть запутанным и сложным для понимания, что затруднит его сопр</w:t>
      </w:r>
      <w:r>
        <w:t>овождение и поддержку в будущем;</w:t>
      </w:r>
    </w:p>
    <w:p w14:paraId="489FC2A3" w14:textId="53CFCFD6" w:rsidR="00D927AA" w:rsidRDefault="00D927AA" w:rsidP="00044F24">
      <w:pPr>
        <w:pStyle w:val="a"/>
      </w:pPr>
      <w:r>
        <w:t>н</w:t>
      </w:r>
      <w:r w:rsidRPr="00D927AA">
        <w:t>евозможность масштабирования. Не продуманная архитектура может привести к тому, что программа не будет масштабируемой и не сможет поддерживать большое количество пользователей или обр</w:t>
      </w:r>
      <w:r>
        <w:t>абатывать большие объемы данных;</w:t>
      </w:r>
    </w:p>
    <w:p w14:paraId="51BA9745" w14:textId="7185FBE4" w:rsidR="00D927AA" w:rsidRDefault="00D927AA" w:rsidP="00044F24">
      <w:pPr>
        <w:pStyle w:val="a"/>
      </w:pPr>
      <w:r>
        <w:t>н</w:t>
      </w:r>
      <w:r w:rsidRPr="00D927AA">
        <w:t>евозможность расширения. Если архитектура не продумана заранее, то программа может быть неспособной к расширению функционала в будущем, что может привести к необходимости п</w:t>
      </w:r>
      <w:r>
        <w:t>ереписывания большей части кода;</w:t>
      </w:r>
    </w:p>
    <w:p w14:paraId="4E2E5CE2" w14:textId="6B65BEDD" w:rsidR="00D927AA" w:rsidRDefault="00D927AA" w:rsidP="00044F24">
      <w:pPr>
        <w:pStyle w:val="a"/>
      </w:pPr>
      <w:r>
        <w:t>н</w:t>
      </w:r>
      <w:r w:rsidRPr="00D927AA">
        <w:t>изкая надежность. Не продуманная архитектура может привести к ошибкам и сбоям в работе программы, что может повлиять на ее надежность и стабильность.</w:t>
      </w:r>
    </w:p>
    <w:p w14:paraId="60625426" w14:textId="262DDC9D" w:rsidR="00A41B31" w:rsidRDefault="00A41B31" w:rsidP="00A41B31">
      <w:pPr>
        <w:ind w:firstLine="708"/>
      </w:pPr>
      <w:r>
        <w:t>Модель API Gateway –   это модель проектирования, используемая в архитектуре микросервисов для обеспечения единой точки входа для всех клиентских запросов. Он действует как обратный прокси-сервер, который направляет запросы от клиентов к соответствующему микросервису и объединяет ответы от нескольких микросервисов в единый ответ, который возвращается клиенту.</w:t>
      </w:r>
    </w:p>
    <w:p w14:paraId="24376D8B" w14:textId="034FCCA8" w:rsidR="00A41B31" w:rsidRDefault="00A41B31" w:rsidP="00A41B31">
      <w:r>
        <w:t>Модель API Gateway обеспечивает ряд преимуществ, включая повышение безопасности за счет централизации аутентификации и авторизации, улучшение масштабируемости за счет разгрузки таких задач, как балансировка нагрузки и кэширование, от отдельных микросервисов, а также повышение гибкости за счет возможности внесения изменений в базовые микросервисы без влияния на клиентов.</w:t>
      </w:r>
    </w:p>
    <w:p w14:paraId="7D723FFD" w14:textId="77777777" w:rsidR="00A41B31" w:rsidRDefault="00A41B31" w:rsidP="00A41B31">
      <w:r>
        <w:t>API Gateway также может реализовывать дополнительные функции, такие как преобразование запросов/ответов, ограничение скорости и обнаружение сервисов.</w:t>
      </w:r>
    </w:p>
    <w:p w14:paraId="014AB1AB" w14:textId="4E45D7DA" w:rsidR="006740BE" w:rsidRDefault="00A41B31" w:rsidP="00A41B31">
      <w:pPr>
        <w:ind w:firstLine="0"/>
      </w:pPr>
      <w:r>
        <w:tab/>
      </w:r>
    </w:p>
    <w:p w14:paraId="6876A14E" w14:textId="7E1A513F" w:rsidR="00A41B31" w:rsidRDefault="00A41B31" w:rsidP="00A41B31">
      <w:pPr>
        <w:pStyle w:val="aff3"/>
      </w:pPr>
      <w:r>
        <w:lastRenderedPageBreak/>
        <w:drawing>
          <wp:inline distT="0" distB="0" distL="0" distR="0" wp14:anchorId="496F669B" wp14:editId="60029D96">
            <wp:extent cx="5939790" cy="3022600"/>
            <wp:effectExtent l="0" t="0" r="381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022600"/>
                    </a:xfrm>
                    <a:prstGeom prst="rect">
                      <a:avLst/>
                    </a:prstGeom>
                  </pic:spPr>
                </pic:pic>
              </a:graphicData>
            </a:graphic>
          </wp:inline>
        </w:drawing>
      </w:r>
    </w:p>
    <w:p w14:paraId="52ABD519" w14:textId="05F7D8C3" w:rsidR="00A41B31" w:rsidRDefault="00A41B31" w:rsidP="00A41B31">
      <w:pPr>
        <w:pStyle w:val="aff3"/>
      </w:pPr>
    </w:p>
    <w:p w14:paraId="10435D0D" w14:textId="6ACC7CDE" w:rsidR="00A41B31" w:rsidRPr="00A41B31" w:rsidRDefault="00A41B31" w:rsidP="00A41B31">
      <w:pPr>
        <w:pStyle w:val="aff3"/>
      </w:pPr>
      <w:r>
        <w:t xml:space="preserve">Рисунок 3.2 – </w:t>
      </w:r>
      <w:r>
        <w:rPr>
          <w:lang w:val="en-US"/>
        </w:rPr>
        <w:t>API</w:t>
      </w:r>
      <w:r w:rsidRPr="00A41B31">
        <w:t xml:space="preserve"> </w:t>
      </w:r>
      <w:r>
        <w:rPr>
          <w:lang w:val="en-US"/>
        </w:rPr>
        <w:t>gateway</w:t>
      </w:r>
      <w:r w:rsidRPr="00A41B31">
        <w:t xml:space="preserve"> </w:t>
      </w:r>
      <w:r>
        <w:t xml:space="preserve">шаблон проектирования. </w:t>
      </w:r>
    </w:p>
    <w:p w14:paraId="1B9DD930" w14:textId="09C5E8A6" w:rsidR="006740BE" w:rsidRPr="00D927AA" w:rsidRDefault="006740BE" w:rsidP="00A41B31">
      <w:pPr>
        <w:ind w:firstLine="0"/>
      </w:pPr>
    </w:p>
    <w:p w14:paraId="51BE57FA" w14:textId="2B60F8E2" w:rsidR="00CA4D55" w:rsidRPr="00CA4D55" w:rsidRDefault="00CA4D55" w:rsidP="001F3491">
      <w:pPr>
        <w:pStyle w:val="2"/>
      </w:pPr>
      <w:bookmarkStart w:id="100" w:name="_Toc135661744"/>
      <w:r>
        <w:t>Проектирование базы данных</w:t>
      </w:r>
      <w:bookmarkEnd w:id="100"/>
    </w:p>
    <w:p w14:paraId="339C9837" w14:textId="396A4DE7" w:rsidR="00CA4D55" w:rsidRDefault="00037B03" w:rsidP="001F3491">
      <w:r>
        <w:t>По результатам анализа предметной области была спроектированная физическая модель базы данных.</w:t>
      </w:r>
      <w:r w:rsidR="006740BE">
        <w:t xml:space="preserve"> В процессе нормализации информационной мо</w:t>
      </w:r>
      <w:r w:rsidR="00004EE4">
        <w:t>д</w:t>
      </w:r>
      <w:r w:rsidR="006740BE">
        <w:t xml:space="preserve">ели была </w:t>
      </w:r>
      <w:r w:rsidR="00004EE4">
        <w:t>создана модель базы данных. Данная база данных содержит следующие таблицы и атрибуты:</w:t>
      </w:r>
      <w:r>
        <w:t xml:space="preserve"> </w:t>
      </w:r>
    </w:p>
    <w:p w14:paraId="4C5B6653" w14:textId="3C53DBC7" w:rsidR="000A47D0" w:rsidRDefault="0008449D" w:rsidP="00044F24">
      <w:pPr>
        <w:pStyle w:val="a"/>
      </w:pPr>
      <w:r>
        <w:t>U</w:t>
      </w:r>
      <w:r w:rsidR="00004EE4">
        <w:t>sers</w:t>
      </w:r>
      <w:r w:rsidR="00037B03" w:rsidRPr="00037B03">
        <w:t xml:space="preserve"> – </w:t>
      </w:r>
      <w:r w:rsidR="00004EE4">
        <w:t>таблица,</w:t>
      </w:r>
      <w:r w:rsidR="00037B03">
        <w:t xml:space="preserve"> хранящая информацию о всех типах пользователей, </w:t>
      </w:r>
      <w:r w:rsidR="008F0697">
        <w:t xml:space="preserve">доступных системе. Атрибут </w:t>
      </w:r>
      <w:r w:rsidR="008F0697">
        <w:rPr>
          <w:lang w:val="en-US"/>
        </w:rPr>
        <w:t>u</w:t>
      </w:r>
      <w:r w:rsidR="008F0697" w:rsidRPr="008F0697">
        <w:t>_</w:t>
      </w:r>
      <w:r w:rsidR="008F0697">
        <w:rPr>
          <w:lang w:val="en-US"/>
        </w:rPr>
        <w:t>id</w:t>
      </w:r>
      <w:r w:rsidR="008F0697" w:rsidRPr="008F0697">
        <w:t xml:space="preserve"> – </w:t>
      </w:r>
      <w:r w:rsidR="008F0697">
        <w:t>идентификатор пользователя,</w:t>
      </w:r>
      <w:r w:rsidR="008F0697" w:rsidRPr="008F0697">
        <w:t xml:space="preserve"> </w:t>
      </w:r>
      <w:r w:rsidR="008F0697">
        <w:rPr>
          <w:lang w:val="en-US"/>
        </w:rPr>
        <w:t>u</w:t>
      </w:r>
      <w:r w:rsidR="008F0697" w:rsidRPr="008F0697">
        <w:t>_</w:t>
      </w:r>
      <w:r w:rsidR="008F0697">
        <w:rPr>
          <w:lang w:val="en-US"/>
        </w:rPr>
        <w:t>password</w:t>
      </w:r>
      <w:r w:rsidR="008F0697">
        <w:t xml:space="preserve"> – па</w:t>
      </w:r>
      <w:r w:rsidR="00FF71DB">
        <w:t>роль</w:t>
      </w:r>
      <w:r w:rsidR="008F0697">
        <w:t xml:space="preserve"> пользователя</w:t>
      </w:r>
      <w:r w:rsidR="008F0697" w:rsidRPr="008F0697">
        <w:t>,</w:t>
      </w:r>
      <w:r w:rsidR="008F0697">
        <w:t xml:space="preserve"> </w:t>
      </w:r>
      <w:r w:rsidR="008F0697">
        <w:rPr>
          <w:lang w:val="en-US"/>
        </w:rPr>
        <w:t>u</w:t>
      </w:r>
      <w:r w:rsidR="008F0697" w:rsidRPr="008F0697">
        <w:t>_</w:t>
      </w:r>
      <w:r w:rsidR="008F0697">
        <w:rPr>
          <w:lang w:val="en-US"/>
        </w:rPr>
        <w:t>login</w:t>
      </w:r>
      <w:r w:rsidR="008F0697">
        <w:t xml:space="preserve"> – иденти</w:t>
      </w:r>
      <w:r w:rsidR="00004EE4">
        <w:t>фикатор пользователя в системе;</w:t>
      </w:r>
    </w:p>
    <w:p w14:paraId="492EABCE" w14:textId="5A5B0E13" w:rsidR="00004EE4" w:rsidRDefault="00004EE4" w:rsidP="00044F24">
      <w:pPr>
        <w:pStyle w:val="a"/>
      </w:pPr>
      <w:r>
        <w:rPr>
          <w:lang w:val="en-US"/>
        </w:rPr>
        <w:t>users</w:t>
      </w:r>
      <w:r w:rsidR="009D6BBF" w:rsidRPr="009D6BBF">
        <w:t>_</w:t>
      </w:r>
      <w:r>
        <w:rPr>
          <w:lang w:val="en-US"/>
        </w:rPr>
        <w:t>role</w:t>
      </w:r>
      <w:r w:rsidRPr="00004EE4">
        <w:t xml:space="preserve"> – </w:t>
      </w:r>
      <w:r>
        <w:t xml:space="preserve">таблица, хранящая информацию о группе пользователей, имеющая следующие атрибуты: </w:t>
      </w:r>
      <w:r w:rsidR="009D6BBF">
        <w:rPr>
          <w:lang w:val="en-US"/>
        </w:rPr>
        <w:t>ut</w:t>
      </w:r>
      <w:r w:rsidR="009D6BBF" w:rsidRPr="009D6BBF">
        <w:t>_</w:t>
      </w:r>
      <w:r>
        <w:rPr>
          <w:lang w:val="en-US"/>
        </w:rPr>
        <w:t>id</w:t>
      </w:r>
      <w:r w:rsidRPr="00004EE4">
        <w:t>-</w:t>
      </w:r>
      <w:r>
        <w:t xml:space="preserve"> идентификатор группы, </w:t>
      </w:r>
      <w:r>
        <w:rPr>
          <w:lang w:val="en-US"/>
        </w:rPr>
        <w:t>description</w:t>
      </w:r>
      <w:r w:rsidRPr="00004EE4">
        <w:t>-</w:t>
      </w:r>
      <w:r>
        <w:t xml:space="preserve"> описание группы;</w:t>
      </w:r>
    </w:p>
    <w:p w14:paraId="7E8FB735" w14:textId="77777777" w:rsidR="009D6BBF" w:rsidRDefault="00004EE4" w:rsidP="00044F24">
      <w:pPr>
        <w:pStyle w:val="a"/>
      </w:pPr>
      <w:r>
        <w:rPr>
          <w:lang w:val="en-US"/>
        </w:rPr>
        <w:t>m</w:t>
      </w:r>
      <w:r w:rsidRPr="00004EE4">
        <w:t>2</w:t>
      </w:r>
      <w:r>
        <w:rPr>
          <w:lang w:val="en-US"/>
        </w:rPr>
        <w:t>m</w:t>
      </w:r>
      <w:r w:rsidRPr="00004EE4">
        <w:t>_</w:t>
      </w:r>
      <w:r>
        <w:rPr>
          <w:lang w:val="en-US"/>
        </w:rPr>
        <w:t>users</w:t>
      </w:r>
      <w:r w:rsidRPr="00004EE4">
        <w:t>_</w:t>
      </w:r>
      <w:r>
        <w:rPr>
          <w:lang w:val="en-US"/>
        </w:rPr>
        <w:t>role</w:t>
      </w:r>
      <w:r w:rsidRPr="00004EE4">
        <w:t xml:space="preserve"> – таблица </w:t>
      </w:r>
      <w:r>
        <w:t>связка, использующаяся для хранения информации</w:t>
      </w:r>
      <w:r w:rsidR="0008449D">
        <w:t xml:space="preserve"> о связях между пользователем и его ролью. Атрибут </w:t>
      </w:r>
      <w:r w:rsidR="0008449D">
        <w:rPr>
          <w:lang w:val="en-US"/>
        </w:rPr>
        <w:t>u</w:t>
      </w:r>
      <w:r w:rsidR="0008449D" w:rsidRPr="009D6BBF">
        <w:t>_</w:t>
      </w:r>
      <w:r w:rsidR="009D6BBF">
        <w:rPr>
          <w:lang w:val="en-US"/>
        </w:rPr>
        <w:t>id</w:t>
      </w:r>
      <w:r w:rsidR="009D6BBF" w:rsidRPr="009D6BBF">
        <w:t xml:space="preserve"> – </w:t>
      </w:r>
      <w:r w:rsidR="009D6BBF">
        <w:t xml:space="preserve">хранит идентификатор пользователя, </w:t>
      </w:r>
      <w:r w:rsidR="009D6BBF">
        <w:rPr>
          <w:lang w:val="en-US"/>
        </w:rPr>
        <w:t>ut</w:t>
      </w:r>
      <w:r w:rsidR="009D6BBF" w:rsidRPr="009D6BBF">
        <w:t>_</w:t>
      </w:r>
      <w:r w:rsidR="009D6BBF">
        <w:rPr>
          <w:lang w:val="en-US"/>
        </w:rPr>
        <w:t>id</w:t>
      </w:r>
      <w:r w:rsidR="009D6BBF" w:rsidRPr="009D6BBF">
        <w:t xml:space="preserve"> – </w:t>
      </w:r>
      <w:r w:rsidR="009D6BBF">
        <w:t>хранит идентификатор роли пользователя.</w:t>
      </w:r>
    </w:p>
    <w:p w14:paraId="3291F7F2" w14:textId="1128E559" w:rsidR="008F0697" w:rsidRPr="008F0697" w:rsidRDefault="009D6BBF" w:rsidP="00044F24">
      <w:pPr>
        <w:pStyle w:val="a"/>
      </w:pPr>
      <w:r>
        <w:rPr>
          <w:lang w:val="en-US"/>
        </w:rPr>
        <w:t>microcontroller</w:t>
      </w:r>
      <w:r w:rsidRPr="009D6BBF">
        <w:t xml:space="preserve"> –</w:t>
      </w:r>
      <w:r>
        <w:t xml:space="preserve"> таблица, хранящая информацию о контроллерах. Атрибуты </w:t>
      </w:r>
      <w:r w:rsidRPr="009D6BBF">
        <w:t xml:space="preserve"> </w:t>
      </w:r>
      <w:r w:rsidR="00004EE4">
        <w:t xml:space="preserve"> </w:t>
      </w:r>
      <w:r w:rsidR="00004EE4" w:rsidRPr="00004EE4">
        <w:t xml:space="preserve">  </w:t>
      </w:r>
    </w:p>
    <w:p w14:paraId="6264A82A" w14:textId="06B70922" w:rsidR="000A47D0" w:rsidRPr="00037B03" w:rsidRDefault="000A47D0" w:rsidP="001F3491"/>
    <w:p w14:paraId="36E6194C" w14:textId="0155F8D8" w:rsidR="000A47D0" w:rsidRPr="00037B03" w:rsidRDefault="000A47D0" w:rsidP="001F3491"/>
    <w:p w14:paraId="5A3828D2" w14:textId="4A4ADFBF" w:rsidR="000A47D0" w:rsidRPr="00037B03" w:rsidRDefault="000A47D0" w:rsidP="001F3491"/>
    <w:p w14:paraId="35766EF7" w14:textId="0FFCA838" w:rsidR="000A47D0" w:rsidRDefault="00037B03" w:rsidP="00044F24">
      <w:pPr>
        <w:pStyle w:val="aff3"/>
      </w:pPr>
      <w:r w:rsidRPr="00037B03">
        <w:lastRenderedPageBreak/>
        <w:drawing>
          <wp:inline distT="0" distB="0" distL="0" distR="0" wp14:anchorId="331EC65F" wp14:editId="7BE735C4">
            <wp:extent cx="5940425" cy="4177484"/>
            <wp:effectExtent l="0" t="0" r="3175" b="0"/>
            <wp:docPr id="14" name="Рисунок 14" descr="C:\Users\grish\AppData\Local\Temp\Rar$DRa34592.13778\Basic SQLServer2012 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sh\AppData\Local\Temp\Rar$DRa34592.13778\Basic SQLServer2012 Model-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177484"/>
                    </a:xfrm>
                    <a:prstGeom prst="rect">
                      <a:avLst/>
                    </a:prstGeom>
                    <a:noFill/>
                    <a:ln>
                      <a:noFill/>
                    </a:ln>
                  </pic:spPr>
                </pic:pic>
              </a:graphicData>
            </a:graphic>
          </wp:inline>
        </w:drawing>
      </w:r>
    </w:p>
    <w:p w14:paraId="6ACE3266" w14:textId="77777777" w:rsidR="00044F24" w:rsidRPr="009D6BBF" w:rsidRDefault="00044F24" w:rsidP="00044F24">
      <w:pPr>
        <w:pStyle w:val="aff3"/>
      </w:pPr>
    </w:p>
    <w:p w14:paraId="523DFC52" w14:textId="1F5B6953" w:rsidR="008F0697" w:rsidRDefault="008F0697" w:rsidP="00044F24">
      <w:pPr>
        <w:jc w:val="center"/>
      </w:pPr>
      <w:r>
        <w:t>Рисунок 3.2 – Физическая модель базы данных</w:t>
      </w:r>
    </w:p>
    <w:p w14:paraId="10E45538" w14:textId="5C545AAC" w:rsidR="00475DB3" w:rsidRDefault="00475DB3" w:rsidP="001F3491"/>
    <w:p w14:paraId="31E506D0" w14:textId="1FA81614" w:rsidR="00475DB3" w:rsidRDefault="00EB19D4" w:rsidP="001F3491">
      <w:pPr>
        <w:pStyle w:val="2"/>
      </w:pPr>
      <w:bookmarkStart w:id="101" w:name="_Toc135661745"/>
      <w:r>
        <w:t>Проектирование алгоритма соединения пользователя и контроллера</w:t>
      </w:r>
      <w:bookmarkEnd w:id="101"/>
    </w:p>
    <w:p w14:paraId="34ACAA89" w14:textId="50C77ED9" w:rsidR="00EB19D4" w:rsidRDefault="00EB19D4" w:rsidP="001F3491">
      <w:r>
        <w:t>В процессе проектирования программной архитектуры одной из важнейших частей программного средства было выделено соединения контроллера с пользователем, которое бы позволило передавать большие объемы информации, пришедшие с контроллера, пользователю. Для решения данной задачи был разработан данный алгоритм.</w:t>
      </w:r>
    </w:p>
    <w:p w14:paraId="105A3442" w14:textId="502C8428" w:rsidR="00EB19D4" w:rsidRDefault="002020E8" w:rsidP="001F3491">
      <w:r>
        <w:t>Для реализации правильного соединения пользователя с контроллером нам необходимо объединить пользователе и выходы контроллеров по специальным группам. В ходе проектирование было принято решение, что оптимальным способом уведомления пользовательских контроллеров, о выполненной команде, будет использование функции обратного вызова. Данная функция должна получать результаты запроса и автоматически отправлять их на пользовательское устройство. Алгоритм соединения пользователя и контроллера можно увидеть на рисунке 3.3.</w:t>
      </w:r>
    </w:p>
    <w:p w14:paraId="4D14EE0C" w14:textId="2B68B4D0" w:rsidR="002020E8" w:rsidRDefault="00322EAA" w:rsidP="00116210">
      <w:pPr>
        <w:pStyle w:val="aff3"/>
      </w:pPr>
      <w:r w:rsidRPr="00116210">
        <w:object w:dxaOrig="7792" w:dyaOrig="14855" w14:anchorId="228B2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452.25pt;height:653.25pt" o:ole="">
            <v:imagedata r:id="rId28" o:title=""/>
          </v:shape>
          <o:OLEObject Type="Link" ProgID="Visio.Drawing.11" ShapeID="_x0000_i1099" DrawAspect="Content" r:id="rId29" UpdateMode="Always">
            <o:LinkType>EnhancedMetaFile</o:LinkType>
            <o:LockedField>false</o:LockedField>
            <o:FieldCodes>\f 0 \* MERGEFORMAT</o:FieldCodes>
          </o:OLEObject>
        </w:object>
      </w:r>
    </w:p>
    <w:p w14:paraId="716BE16E" w14:textId="77777777" w:rsidR="00044F24" w:rsidRDefault="00044F24" w:rsidP="001F3491"/>
    <w:p w14:paraId="4CFB080C" w14:textId="7C2D8975" w:rsidR="002020E8" w:rsidRPr="00EB19D4" w:rsidRDefault="002020E8" w:rsidP="00044F24">
      <w:pPr>
        <w:jc w:val="center"/>
      </w:pPr>
      <w:r>
        <w:t>Рисунок 3.3- Алгоритм соединения пользователя с контроллером</w:t>
      </w:r>
    </w:p>
    <w:p w14:paraId="695FE1E8" w14:textId="6D39C2F3" w:rsidR="00EB19D4" w:rsidRDefault="00EB19D4" w:rsidP="001F3491">
      <w:pPr>
        <w:pStyle w:val="2"/>
      </w:pPr>
      <w:bookmarkStart w:id="102" w:name="_Toc135661746"/>
      <w:r>
        <w:lastRenderedPageBreak/>
        <w:t>Проектирование алгоритма добавления новой команды для контроллера</w:t>
      </w:r>
      <w:bookmarkEnd w:id="102"/>
      <w:r w:rsidR="005901AF">
        <w:rPr>
          <w:lang w:val="ru-RU"/>
        </w:rPr>
        <w:t xml:space="preserve">    </w:t>
      </w:r>
    </w:p>
    <w:p w14:paraId="2A963DD8" w14:textId="2C54FD62" w:rsidR="002020E8" w:rsidRDefault="00DA64A0" w:rsidP="001F3491">
      <w:r>
        <w:t>Функциональность</w:t>
      </w:r>
      <w:r w:rsidR="002020E8">
        <w:t xml:space="preserve"> добавления новой команды для контроллера является </w:t>
      </w:r>
      <w:r>
        <w:t>одной</w:t>
      </w:r>
      <w:r w:rsidR="002020E8">
        <w:t xml:space="preserve"> </w:t>
      </w:r>
      <w:r>
        <w:t xml:space="preserve">из </w:t>
      </w:r>
      <w:del w:id="103" w:author="grishynanash@gmail.com" w:date="2023-05-23T15:41:00Z">
        <w:r w:rsidDel="00322EAA">
          <w:delText>система</w:delText>
        </w:r>
        <w:r w:rsidR="002020E8" w:rsidDel="00322EAA">
          <w:delText xml:space="preserve"> обр</w:delText>
        </w:r>
        <w:r w:rsidDel="00322EAA">
          <w:delText>азующих</w:delText>
        </w:r>
      </w:del>
      <w:ins w:id="104" w:author="grishynanash@gmail.com" w:date="2023-05-23T15:41:00Z">
        <w:r w:rsidR="00322EAA">
          <w:t>системообразующих</w:t>
        </w:r>
      </w:ins>
      <w:r w:rsidR="002020E8">
        <w:t>.</w:t>
      </w:r>
      <w:r>
        <w:t xml:space="preserve"> Схема алгоритма, применяемого для реализации данной функциональности приведена на рисунке 3.5.</w:t>
      </w:r>
    </w:p>
    <w:p w14:paraId="3356768C" w14:textId="2E28FC1A" w:rsidR="00DA64A0" w:rsidRDefault="00E829A0" w:rsidP="001F3491">
      <w:r>
        <w:t>Из схемы алгоритма можно выделить три основных части данного алгоритма</w:t>
      </w:r>
    </w:p>
    <w:p w14:paraId="755C340E" w14:textId="518CA5DF" w:rsidR="00E829A0" w:rsidRPr="00044F24" w:rsidRDefault="00E829A0" w:rsidP="00044F24">
      <w:pPr>
        <w:pStyle w:val="a"/>
      </w:pPr>
      <w:r w:rsidRPr="00044F24">
        <w:t>ввод пользователем данных о контроллере;</w:t>
      </w:r>
    </w:p>
    <w:p w14:paraId="52732200" w14:textId="7C802E44" w:rsidR="00044F24" w:rsidRPr="00044F24" w:rsidRDefault="00044F24" w:rsidP="00044F24">
      <w:pPr>
        <w:pStyle w:val="a"/>
      </w:pPr>
      <w:r w:rsidRPr="00044F24">
        <w:t>ввод пользователем типа команды и параметров для данной команды;</w:t>
      </w:r>
    </w:p>
    <w:p w14:paraId="0CA8D7AC" w14:textId="66D3BCFB" w:rsidR="00E829A0" w:rsidRDefault="00044F24" w:rsidP="00044F24">
      <w:pPr>
        <w:pStyle w:val="a"/>
      </w:pPr>
      <w:r w:rsidRPr="00044F24">
        <w:t>формирование запроса для отправки на контроллер.</w:t>
      </w:r>
      <w:r>
        <w:tab/>
      </w:r>
    </w:p>
    <w:p w14:paraId="0F54BC48" w14:textId="77777777" w:rsidR="00356136" w:rsidRDefault="00E829A0" w:rsidP="001F3491">
      <w:r>
        <w:t xml:space="preserve">Ввод пользователе данных о контроллере начинается с того, что система должна найти все возможные контроллеры доступные для данного пользователя. Контроллеры могут как быть уже объявлены, так и поддерживаться системой. Нам необходимо найти все уже добавленные контроллеры, для формирования списка из названия и версии контроллера. Название и версия контроллера отправляется пользователю для </w:t>
      </w:r>
      <w:r w:rsidR="00356136">
        <w:t>дальнейшего выбора необходимого контроллера.</w:t>
      </w:r>
    </w:p>
    <w:p w14:paraId="11935CDF" w14:textId="5CDB3A8D" w:rsidR="00C11547" w:rsidRDefault="00356136" w:rsidP="001F3491">
      <w:r>
        <w:t xml:space="preserve">После ввода пользователем контроллера, с определенным названием и версией. После проверки корректности данных алгоритм должен выбрать поддерживаемые команды на данном контроллере. Структура команд может отличаться в зависимости от реализованного протокола связи. Для решения данной задачи команды должны преобразовываться к строчному виду. После сериализации </w:t>
      </w:r>
      <w:r w:rsidR="00C11547">
        <w:t>команды передаются пользователю для выборки необходимой команды.</w:t>
      </w:r>
    </w:p>
    <w:p w14:paraId="470A24B4" w14:textId="1984BFD1" w:rsidR="00E829A0" w:rsidRDefault="00356136" w:rsidP="001F3491">
      <w:r>
        <w:t xml:space="preserve"> </w:t>
      </w:r>
      <w:r w:rsidR="00C11547">
        <w:t>Следующий этап отвечает за корректный вид команд, введенных пользователем. Пользователь должен заполнить необходимые поля и алгоритм преобразует в строковое представление команды к необходимому типу. На данном этапе проверяется корректность команд, если команда не корректна пользователю сообщиться об ошибке.</w:t>
      </w:r>
    </w:p>
    <w:p w14:paraId="14BF6449" w14:textId="45FC0DBA" w:rsidR="00C11547" w:rsidRPr="006D56BD" w:rsidRDefault="00C11547" w:rsidP="001F3491">
      <w:pPr>
        <w:rPr>
          <w:lang w:val="en-US"/>
        </w:rPr>
      </w:pPr>
      <w:r>
        <w:t xml:space="preserve">На следующем этапе генерируется основные заголовки для запроса. Каждый контроллер должен содержать обработчик команд, в котором хранятся заголовки запросов. После добавления запроса в обработчик </w:t>
      </w:r>
    </w:p>
    <w:p w14:paraId="10E60043" w14:textId="7875EAC0" w:rsidR="00DA64A0" w:rsidRDefault="00322EAA" w:rsidP="00044F24">
      <w:pPr>
        <w:pStyle w:val="aff3"/>
      </w:pPr>
      <w:r>
        <w:object w:dxaOrig="11315" w:dyaOrig="16690" w14:anchorId="6F7EFBCC">
          <v:shape id="_x0000_i1097" type="#_x0000_t75" style="width:469.55pt;height:659.9pt" o:ole="">
            <v:imagedata r:id="rId30" o:title=""/>
          </v:shape>
          <o:OLEObject Type="Link" ProgID="Visio.Drawing.11" ShapeID="_x0000_i1097" DrawAspect="Content" r:id="rId31" UpdateMode="Always">
            <o:LinkType>EnhancedMetaFile</o:LinkType>
            <o:LockedField>false</o:LockedField>
            <o:FieldCodes>\f 0</o:FieldCodes>
          </o:OLEObject>
        </w:object>
      </w:r>
    </w:p>
    <w:p w14:paraId="69936D94" w14:textId="77777777" w:rsidR="00044F24" w:rsidRDefault="00044F24" w:rsidP="00044F24">
      <w:pPr>
        <w:pStyle w:val="aff3"/>
      </w:pPr>
    </w:p>
    <w:p w14:paraId="16B70B59" w14:textId="7A50D0F9" w:rsidR="00DA64A0" w:rsidRPr="00DA64A0" w:rsidRDefault="00DA64A0" w:rsidP="00044F24">
      <w:pPr>
        <w:jc w:val="center"/>
      </w:pPr>
      <w:r>
        <w:t>Рисунок 3.5- Алгоритм добавления команды к контроллеру</w:t>
      </w:r>
    </w:p>
    <w:p w14:paraId="21062DC8" w14:textId="55C09B2F" w:rsidR="006D56BD" w:rsidRDefault="009D6BBF" w:rsidP="001F3491">
      <w:pPr>
        <w:pStyle w:val="1"/>
      </w:pPr>
      <w:bookmarkStart w:id="105" w:name="_Toc135661747"/>
      <w:r>
        <w:lastRenderedPageBreak/>
        <w:t>разработка программного обеспечения</w:t>
      </w:r>
      <w:bookmarkEnd w:id="105"/>
    </w:p>
    <w:p w14:paraId="698FDF06" w14:textId="3E0A755B" w:rsidR="00DE6A6E" w:rsidRDefault="009D6BBF" w:rsidP="001F3491">
      <w:r w:rsidRPr="009D6BBF">
        <w:t xml:space="preserve">Разработка программного обеспечения начинается на основе требований заказчика, которые </w:t>
      </w:r>
      <w:r w:rsidR="00DE6A6E">
        <w:t>были определены на начальных этапах создания проекта</w:t>
      </w:r>
      <w:r w:rsidRPr="009D6BBF">
        <w:t xml:space="preserve">. На основе этих требований </w:t>
      </w:r>
      <w:r w:rsidR="00DE6A6E">
        <w:t>был разработан</w:t>
      </w:r>
      <w:r w:rsidRPr="009D6BBF">
        <w:t xml:space="preserve"> план проекта, </w:t>
      </w:r>
      <w:r w:rsidR="00DE6A6E">
        <w:t>определен</w:t>
      </w:r>
      <w:r w:rsidRPr="009D6BBF">
        <w:t xml:space="preserve"> стек технологий и инструментов, </w:t>
      </w:r>
      <w:r w:rsidR="00DE6A6E">
        <w:t>были выбраны</w:t>
      </w:r>
      <w:r w:rsidRPr="009D6BBF">
        <w:t xml:space="preserve"> языки программирован</w:t>
      </w:r>
      <w:r w:rsidR="00DE6A6E">
        <w:t>ия.</w:t>
      </w:r>
    </w:p>
    <w:p w14:paraId="3244EFAA" w14:textId="77777777" w:rsidR="004C65AE" w:rsidRDefault="004C65AE" w:rsidP="001F3491"/>
    <w:p w14:paraId="565666CF" w14:textId="24616C9C" w:rsidR="00DE6A6E" w:rsidRDefault="00DE6A6E" w:rsidP="001F3491">
      <w:pPr>
        <w:pStyle w:val="2"/>
      </w:pPr>
      <w:bookmarkStart w:id="106" w:name="_Toc135661748"/>
      <w:r>
        <w:t>Выбор и обоснование языка и среды разработки программного средства</w:t>
      </w:r>
      <w:bookmarkEnd w:id="106"/>
    </w:p>
    <w:p w14:paraId="489055EB" w14:textId="0B8D503C" w:rsidR="00DE6A6E" w:rsidRPr="004C65AE" w:rsidRDefault="00DE6A6E" w:rsidP="001F3491">
      <w:r>
        <w:t>Данное программное средство можно разделить на две основные части: серверную, которая работает с запросами к контроллерам и информацией, полученной от них, базой данной, в которую сохраняются результаты работы, и отправкой клиенту необходимые данные, и клиентскую часть, которая реализует интерфейс для удобной работы с данными.</w:t>
      </w:r>
    </w:p>
    <w:p w14:paraId="474BBD4D" w14:textId="1A158C97" w:rsidR="003A4DCD" w:rsidRDefault="003A4DCD" w:rsidP="001F3491">
      <w:r w:rsidRPr="003A4DCD">
        <w:t>.</w:t>
      </w:r>
      <w:r w:rsidRPr="003A4DCD">
        <w:rPr>
          <w:lang w:val="en-US"/>
        </w:rPr>
        <w:t>NET</w:t>
      </w:r>
      <w:r w:rsidRPr="003A4DCD">
        <w:t xml:space="preserve"> 6 - это последняя </w:t>
      </w:r>
      <w:r>
        <w:t>выпущенная версия</w:t>
      </w:r>
      <w:r w:rsidRPr="003A4DCD">
        <w:t xml:space="preserve"> платформы .</w:t>
      </w:r>
      <w:r w:rsidRPr="003A4DCD">
        <w:rPr>
          <w:lang w:val="en-US"/>
        </w:rPr>
        <w:t>NET</w:t>
      </w:r>
      <w:r>
        <w:t xml:space="preserve"> с долгой поддержкой</w:t>
      </w:r>
      <w:r w:rsidRPr="003A4DCD">
        <w:t>, которая была выпущена в ноябре 2021 года. Эта платформа представляет собой современный инструментарий для создания высокопроизводительных приложений для различных платформ и устройств.</w:t>
      </w:r>
    </w:p>
    <w:p w14:paraId="47BF313B" w14:textId="7D7C632F" w:rsidR="00497474" w:rsidRDefault="00497474" w:rsidP="001F3491">
      <w:r w:rsidRPr="00497474">
        <w:t xml:space="preserve">Одним из ключевых преимуществ .NET 6 является ее кроссплатформенность. Теперь разработчики могут создавать приложения, которые работают на Windows, Linux и macOS, используя общую кодовую базу. Это значительно упрощает процесс разработки </w:t>
      </w:r>
      <w:r>
        <w:t>программ.</w:t>
      </w:r>
    </w:p>
    <w:p w14:paraId="27F60AAC" w14:textId="56356447" w:rsidR="00497474" w:rsidRDefault="00A72D5B" w:rsidP="001F3491">
      <w:r w:rsidRPr="00A72D5B">
        <w:t>.</w:t>
      </w:r>
      <w:r w:rsidRPr="00A72D5B">
        <w:rPr>
          <w:lang w:val="en-US"/>
        </w:rPr>
        <w:t>NET</w:t>
      </w:r>
      <w:r w:rsidRPr="00A72D5B">
        <w:t xml:space="preserve"> 6 также обладает высокой производительностью, благодаря оптимизациям в работе с памятью, улучшенной обработке данных и новым инструментам оптимизации кода. Это позволяет создавать приложения, которые работают быстрее и используют меньше ресурсов.</w:t>
      </w:r>
    </w:p>
    <w:p w14:paraId="5954C977" w14:textId="0C786F84" w:rsidR="00A72D5B" w:rsidRDefault="00A72D5B" w:rsidP="001F3491">
      <w:r w:rsidRPr="00A72D5B">
        <w:t>.</w:t>
      </w:r>
      <w:r>
        <w:rPr>
          <w:lang w:val="en-US"/>
        </w:rPr>
        <w:t>NET</w:t>
      </w:r>
      <w:r w:rsidRPr="00A72D5B">
        <w:t xml:space="preserve"> 6 </w:t>
      </w:r>
      <w:r>
        <w:t>поддерживает</w:t>
      </w:r>
      <w:r w:rsidRPr="00A72D5B">
        <w:t xml:space="preserve"> различных языков программирования, включая C#, F# и Visual Basic.</w:t>
      </w:r>
      <w:r>
        <w:t xml:space="preserve"> Для использования в данной программном средстве основным языком разработки был выбран С</w:t>
      </w:r>
      <w:r w:rsidRPr="00A72D5B">
        <w:t>#</w:t>
      </w:r>
      <w:r>
        <w:t xml:space="preserve">. Данный язык </w:t>
      </w:r>
      <w:r w:rsidR="00480922">
        <w:t>имеет следующие качества:</w:t>
      </w:r>
    </w:p>
    <w:p w14:paraId="035ADD32" w14:textId="58D5AECE" w:rsidR="00480922" w:rsidRDefault="00480922" w:rsidP="00044F24">
      <w:pPr>
        <w:pStyle w:val="a"/>
      </w:pPr>
      <w:r>
        <w:t>о</w:t>
      </w:r>
      <w:r w:rsidRPr="00480922">
        <w:t>бъектно-ориентированный подход: C# полностью ориентирован на объекты, что делает его более удобным дл</w:t>
      </w:r>
      <w:r>
        <w:t>я разработки сложных приложений;</w:t>
      </w:r>
    </w:p>
    <w:p w14:paraId="2A399C3D" w14:textId="4885C18D" w:rsidR="00480922" w:rsidRDefault="00480922" w:rsidP="00044F24">
      <w:pPr>
        <w:pStyle w:val="a"/>
      </w:pPr>
      <w:r>
        <w:t>и</w:t>
      </w:r>
      <w:r w:rsidRPr="00480922">
        <w:t xml:space="preserve">нтеграция с .NET: C# интегрирован с платформой .NET, что </w:t>
      </w:r>
      <w:r>
        <w:t>облегчает процесс разработки приложения</w:t>
      </w:r>
      <w:r w:rsidRPr="00480922">
        <w:t>.</w:t>
      </w:r>
    </w:p>
    <w:p w14:paraId="594306C8" w14:textId="392B9873" w:rsidR="00480922" w:rsidRDefault="00480922" w:rsidP="00044F24">
      <w:pPr>
        <w:pStyle w:val="a"/>
      </w:pPr>
      <w:r>
        <w:t>ш</w:t>
      </w:r>
      <w:r w:rsidRPr="00480922">
        <w:t>ирокая стандартная библиотека: C# имеет обширную стандартную библиотеку, которая предоставляет множество классов и методов для работы с файлами, сетью, б</w:t>
      </w:r>
      <w:r>
        <w:t>азами данных и другими задачами;</w:t>
      </w:r>
    </w:p>
    <w:p w14:paraId="6898F625" w14:textId="2E7C5FB9" w:rsidR="00480922" w:rsidRDefault="00480922" w:rsidP="00044F24">
      <w:pPr>
        <w:pStyle w:val="a"/>
      </w:pPr>
      <w:r>
        <w:t>р</w:t>
      </w:r>
      <w:r w:rsidRPr="00480922">
        <w:t>азвитая экосистема: C# имеет большое сообщество разработчиков и множество инструментов, библиотек и фреймворков для упрощения процесса разработки.</w:t>
      </w:r>
    </w:p>
    <w:p w14:paraId="74E48A21" w14:textId="77777777" w:rsidR="009A025E" w:rsidRDefault="00480922" w:rsidP="001F3491">
      <w:r>
        <w:t xml:space="preserve">Для разработки клиентской части программного средства </w:t>
      </w:r>
      <w:r w:rsidR="009A025E">
        <w:t xml:space="preserve">был выбран язык программирования </w:t>
      </w:r>
      <w:r w:rsidR="009A025E" w:rsidRPr="009A025E">
        <w:rPr>
          <w:lang w:val="en-US"/>
        </w:rPr>
        <w:t>JavaScript</w:t>
      </w:r>
      <w:r w:rsidR="009A025E" w:rsidRPr="009A025E">
        <w:t xml:space="preserve"> </w:t>
      </w:r>
      <w:r w:rsidR="009A025E">
        <w:t xml:space="preserve">со вместо с библиотекой </w:t>
      </w:r>
      <w:r w:rsidR="009A025E">
        <w:rPr>
          <w:lang w:val="en-US"/>
        </w:rPr>
        <w:t>ReactJS</w:t>
      </w:r>
      <w:r w:rsidR="009A025E" w:rsidRPr="009A025E">
        <w:t>.</w:t>
      </w:r>
    </w:p>
    <w:p w14:paraId="747111EC" w14:textId="67383826" w:rsidR="00480922" w:rsidRDefault="009A025E" w:rsidP="001F3491">
      <w:r w:rsidRPr="009A025E">
        <w:lastRenderedPageBreak/>
        <w:t>JavaScript (JS) - это мультипарадигменный язык программирования, который используется для создания интерактивных веб-страниц и веб-приложений. Он является одним из трех основных языков веб-разработки, вместе с HTML и CSS. JS работает на стороне клиента и может быть использован для создания различных функций, таких как анимация, валидация форм, обработка событий и многое другое.</w:t>
      </w:r>
    </w:p>
    <w:p w14:paraId="72CF031D" w14:textId="2B31B94A" w:rsidR="009A025E" w:rsidRDefault="009A025E" w:rsidP="001F3491">
      <w:r w:rsidRPr="009A025E">
        <w:t>JS имеет множество возможностей и функций, которые позволяют создавать сложные веб-приложения. Он поддерживает объектно-ориентированное программирование, функциональное программирование и асинхронное программирование. JS также предлагает множество инструментов и библиотек, которые упрощают разработку и расширение функциональности приложений.</w:t>
      </w:r>
    </w:p>
    <w:p w14:paraId="2D9E055B" w14:textId="2B8F451D" w:rsidR="009A025E" w:rsidRDefault="009A025E" w:rsidP="001F3491">
      <w:r w:rsidRPr="009A025E">
        <w:rPr>
          <w:lang w:val="en-US"/>
        </w:rPr>
        <w:t>React</w:t>
      </w:r>
      <w:r w:rsidRPr="009A025E">
        <w:t xml:space="preserve"> - это библиотека </w:t>
      </w:r>
      <w:r w:rsidRPr="009A025E">
        <w:rPr>
          <w:lang w:val="en-US"/>
        </w:rPr>
        <w:t>JavaScript</w:t>
      </w:r>
      <w:r w:rsidRPr="009A025E">
        <w:t xml:space="preserve">, которая используется для создания пользовательских интерфейсов веб-приложений. </w:t>
      </w:r>
      <w:r w:rsidRPr="00A433D8">
        <w:t xml:space="preserve">Она была разработана </w:t>
      </w:r>
      <w:r w:rsidRPr="009A025E">
        <w:rPr>
          <w:lang w:val="en-US"/>
        </w:rPr>
        <w:t>Facebook</w:t>
      </w:r>
      <w:r>
        <w:t>.</w:t>
      </w:r>
    </w:p>
    <w:p w14:paraId="325B41F4" w14:textId="7E03243B" w:rsidR="009A025E" w:rsidRDefault="009A025E" w:rsidP="001F3491">
      <w:r w:rsidRPr="009A025E">
        <w:t>React также использует виртуальный DOM (Document Object Model), который позволяет оптимизировать производительность приложения. Вместо того, чтобы обновлять всю страницу при изменении данных, React обновляет только необходимые элементы, что снижает нагрузку на сервер и ускоряет работу приложения.</w:t>
      </w:r>
    </w:p>
    <w:p w14:paraId="5991F4C7" w14:textId="77777777" w:rsidR="00B16C58" w:rsidRDefault="00B16C58" w:rsidP="001F3491"/>
    <w:p w14:paraId="3948FFC1" w14:textId="6261C95A" w:rsidR="00B16C58" w:rsidRDefault="00B16C58" w:rsidP="00B16C58">
      <w:pPr>
        <w:pStyle w:val="2"/>
        <w:rPr>
          <w:lang w:val="ru-RU"/>
        </w:rPr>
      </w:pPr>
      <w:bookmarkStart w:id="107" w:name="_Toc135661749"/>
      <w:r>
        <w:rPr>
          <w:lang w:val="ru-RU"/>
        </w:rPr>
        <w:t>Разработка программной архитектуры</w:t>
      </w:r>
      <w:bookmarkEnd w:id="107"/>
    </w:p>
    <w:p w14:paraId="7A56F44B" w14:textId="106B645A" w:rsidR="00B16C58" w:rsidRDefault="00A41B31" w:rsidP="00116210">
      <w:r>
        <w:t xml:space="preserve">Для облегчения понимания программной архитектуры </w:t>
      </w:r>
      <w:r w:rsidR="00116210">
        <w:t xml:space="preserve">была разработана диаграмма классов. На рисунке 4.1 показаны основные классы, которые необходимы для реализации соединения сервера программного средства с контроллерами в сети интернет. </w:t>
      </w:r>
    </w:p>
    <w:p w14:paraId="02F59A94" w14:textId="0EA80563" w:rsidR="00116210" w:rsidRDefault="00116210" w:rsidP="00116210">
      <w:pPr>
        <w:pStyle w:val="aff3"/>
      </w:pPr>
      <w:r w:rsidRPr="00116210">
        <w:lastRenderedPageBreak/>
        <w:drawing>
          <wp:inline distT="0" distB="0" distL="0" distR="0" wp14:anchorId="465A5DA1" wp14:editId="60386FC5">
            <wp:extent cx="5939790" cy="3944640"/>
            <wp:effectExtent l="0" t="0" r="3810" b="0"/>
            <wp:docPr id="10" name="Рисунок 10" descr="C:\Users\grish\AppData\Local\Temp\Rar$DRa22692.12784\Starter 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rish\AppData\Local\Temp\Rar$DRa22692.12784\Starter Class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944640"/>
                    </a:xfrm>
                    <a:prstGeom prst="rect">
                      <a:avLst/>
                    </a:prstGeom>
                    <a:noFill/>
                    <a:ln>
                      <a:noFill/>
                    </a:ln>
                  </pic:spPr>
                </pic:pic>
              </a:graphicData>
            </a:graphic>
          </wp:inline>
        </w:drawing>
      </w:r>
    </w:p>
    <w:p w14:paraId="5EE35904" w14:textId="287DEB0F" w:rsidR="00116210" w:rsidRDefault="00116210" w:rsidP="00116210">
      <w:pPr>
        <w:pStyle w:val="aff3"/>
      </w:pPr>
    </w:p>
    <w:p w14:paraId="0CA922A0" w14:textId="77777777" w:rsidR="00116210" w:rsidRDefault="00116210" w:rsidP="00116210">
      <w:pPr>
        <w:pStyle w:val="aff3"/>
      </w:pPr>
      <w:r>
        <w:t>Рисунок 4.1 – Диаграмма классов логики обработки запросов к контроллеру</w:t>
      </w:r>
    </w:p>
    <w:p w14:paraId="748C37E4" w14:textId="77777777" w:rsidR="00116210" w:rsidRDefault="00116210" w:rsidP="00116210">
      <w:pPr>
        <w:pStyle w:val="aff3"/>
      </w:pPr>
    </w:p>
    <w:p w14:paraId="7DE65860" w14:textId="77777777" w:rsidR="00116210" w:rsidRDefault="00116210" w:rsidP="00116210">
      <w:r>
        <w:t xml:space="preserve">Для реализации соединения клиенткой и серверной части для передачи данных с контроллера была использована технология веб-сокетов. Данная технология, которая позволяет установить двустороннее соединения между браузером клиента и сервером через одно </w:t>
      </w:r>
      <w:r>
        <w:rPr>
          <w:lang w:val="en-US"/>
        </w:rPr>
        <w:t>TCP</w:t>
      </w:r>
      <w:r w:rsidRPr="00116210">
        <w:t xml:space="preserve"> </w:t>
      </w:r>
      <w:r>
        <w:t>соединение. Это позволяет передавать большие объемы данных от сервера клиенту без необходимости перегружать страницу на стороне пользователя. Данная технология отлично подходит для создания приложений для отслеживания параметров системы в реальном времени.</w:t>
      </w:r>
    </w:p>
    <w:p w14:paraId="01AF78BE" w14:textId="1D3E6FD7" w:rsidR="00116210" w:rsidRDefault="00116210" w:rsidP="00116210">
      <w:r>
        <w:t xml:space="preserve">Для облегчения разработки приложения была выбрана вспомогательная библиотека от </w:t>
      </w:r>
      <w:r>
        <w:rPr>
          <w:lang w:val="en-US"/>
        </w:rPr>
        <w:t>Microsoft</w:t>
      </w:r>
      <w:r w:rsidRPr="00116210">
        <w:t xml:space="preserve"> – </w:t>
      </w:r>
      <w:r>
        <w:rPr>
          <w:lang w:val="en-US"/>
        </w:rPr>
        <w:t>SignalR</w:t>
      </w:r>
      <w:r>
        <w:t xml:space="preserve">. </w:t>
      </w:r>
      <w:r>
        <w:rPr>
          <w:lang w:val="en-US"/>
        </w:rPr>
        <w:t>SignalR</w:t>
      </w:r>
      <w:r w:rsidRPr="00C74F65">
        <w:rPr>
          <w:lang w:val="en-US"/>
        </w:rPr>
        <w:t xml:space="preserve"> </w:t>
      </w:r>
      <w:r>
        <w:t>использует</w:t>
      </w:r>
      <w:r w:rsidRPr="00C74F65">
        <w:rPr>
          <w:lang w:val="en-US"/>
        </w:rPr>
        <w:t xml:space="preserve"> </w:t>
      </w:r>
      <w:r>
        <w:t>технологии</w:t>
      </w:r>
      <w:r w:rsidRPr="00C74F65">
        <w:rPr>
          <w:lang w:val="en-US"/>
        </w:rPr>
        <w:t xml:space="preserve"> </w:t>
      </w:r>
      <w:r>
        <w:t>веб</w:t>
      </w:r>
      <w:r w:rsidRPr="00C74F65">
        <w:rPr>
          <w:lang w:val="en-US"/>
        </w:rPr>
        <w:t>-</w:t>
      </w:r>
      <w:r>
        <w:t>сокетов</w:t>
      </w:r>
      <w:r w:rsidRPr="00C74F65">
        <w:rPr>
          <w:lang w:val="en-US"/>
        </w:rPr>
        <w:t xml:space="preserve">, </w:t>
      </w:r>
      <w:r>
        <w:rPr>
          <w:lang w:val="en-US"/>
        </w:rPr>
        <w:t>Server</w:t>
      </w:r>
      <w:r w:rsidRPr="00C74F65">
        <w:rPr>
          <w:lang w:val="en-US"/>
        </w:rPr>
        <w:t xml:space="preserve"> </w:t>
      </w:r>
      <w:r>
        <w:rPr>
          <w:lang w:val="en-US"/>
        </w:rPr>
        <w:t>Sent</w:t>
      </w:r>
      <w:r w:rsidRPr="00C74F65">
        <w:rPr>
          <w:lang w:val="en-US"/>
        </w:rPr>
        <w:t xml:space="preserve"> </w:t>
      </w:r>
      <w:r>
        <w:rPr>
          <w:lang w:val="en-US"/>
        </w:rPr>
        <w:t>Events</w:t>
      </w:r>
      <w:r w:rsidRPr="00C74F65">
        <w:rPr>
          <w:lang w:val="en-US"/>
        </w:rPr>
        <w:t xml:space="preserve"> </w:t>
      </w:r>
      <w:r>
        <w:t>и</w:t>
      </w:r>
      <w:r w:rsidRPr="00C74F65">
        <w:rPr>
          <w:lang w:val="en-US"/>
        </w:rPr>
        <w:t xml:space="preserve"> </w:t>
      </w:r>
      <w:r>
        <w:rPr>
          <w:lang w:val="en-US"/>
        </w:rPr>
        <w:t>Long</w:t>
      </w:r>
      <w:r w:rsidRPr="00C74F65">
        <w:rPr>
          <w:lang w:val="en-US"/>
        </w:rPr>
        <w:t xml:space="preserve"> </w:t>
      </w:r>
      <w:r>
        <w:rPr>
          <w:lang w:val="en-US"/>
        </w:rPr>
        <w:t>pooling</w:t>
      </w:r>
      <w:r w:rsidRPr="00C74F65">
        <w:rPr>
          <w:lang w:val="en-US"/>
        </w:rPr>
        <w:t xml:space="preserve">. </w:t>
      </w:r>
      <w:r>
        <w:rPr>
          <w:lang w:val="en-US"/>
        </w:rPr>
        <w:t>SignalR</w:t>
      </w:r>
      <w:r w:rsidRPr="00116210">
        <w:t xml:space="preserve"> </w:t>
      </w:r>
      <w:r>
        <w:t>значительно упрощает разработку приложений, которые поддерживают множественное соединение с пользователем. Библиотека также предоставляет удобный инструментарий для обработки ошибок и управлением соединением.</w:t>
      </w:r>
    </w:p>
    <w:p w14:paraId="359A51B8" w14:textId="11059346" w:rsidR="00116210" w:rsidRDefault="00116210" w:rsidP="00116210">
      <w:r>
        <w:t xml:space="preserve">Важной частью при разработке веб-приложения является создать удобный и понятный </w:t>
      </w:r>
      <w:r>
        <w:rPr>
          <w:lang w:val="en-US"/>
        </w:rPr>
        <w:t>API</w:t>
      </w:r>
      <w:r>
        <w:t>, который обеспечит легкий доступ к данным.</w:t>
      </w:r>
      <w:r w:rsidRPr="00116210">
        <w:t xml:space="preserve"> </w:t>
      </w:r>
      <w:r>
        <w:t xml:space="preserve">Для создания понятных для сервера запросов, клиент должен отправлять корректные данные на сервер. Для описания входных данных используется схема </w:t>
      </w:r>
      <w:r>
        <w:rPr>
          <w:lang w:val="en-US"/>
        </w:rPr>
        <w:t>API</w:t>
      </w:r>
      <w:r w:rsidRPr="00116210">
        <w:t xml:space="preserve"> </w:t>
      </w:r>
      <w:r>
        <w:t>описанная в таблице 4.1</w:t>
      </w:r>
    </w:p>
    <w:p w14:paraId="1DEFA95E" w14:textId="77D687FA" w:rsidR="00116210" w:rsidRDefault="00116210" w:rsidP="00116210"/>
    <w:p w14:paraId="231C2218" w14:textId="217A2566" w:rsidR="00116210" w:rsidRDefault="00116210" w:rsidP="00116210"/>
    <w:p w14:paraId="65F973D3" w14:textId="34A37DA7" w:rsidR="00116210" w:rsidRPr="00116210" w:rsidRDefault="00116210" w:rsidP="00116210">
      <w:pPr>
        <w:pStyle w:val="af1"/>
        <w:rPr>
          <w:rFonts w:ascii="Times New Roman" w:hAnsi="Times New Roman"/>
          <w:sz w:val="28"/>
          <w:szCs w:val="28"/>
        </w:rPr>
      </w:pPr>
      <w:r>
        <w:rPr>
          <w:rFonts w:ascii="Times New Roman" w:hAnsi="Times New Roman"/>
          <w:sz w:val="28"/>
          <w:szCs w:val="28"/>
        </w:rPr>
        <w:lastRenderedPageBreak/>
        <w:t xml:space="preserve">Таблица 4.1 – Схема </w:t>
      </w:r>
      <w:r>
        <w:rPr>
          <w:rFonts w:ascii="Times New Roman" w:hAnsi="Times New Roman"/>
          <w:sz w:val="28"/>
          <w:szCs w:val="28"/>
          <w:lang w:val="en-US"/>
        </w:rPr>
        <w:t>API</w:t>
      </w:r>
      <w:del w:id="108" w:author="grishynanash@gmail.com" w:date="2023-05-23T15:43:00Z">
        <w:r w:rsidDel="00322EAA">
          <w:rPr>
            <w:rFonts w:ascii="Times New Roman" w:hAnsi="Times New Roman"/>
            <w:sz w:val="28"/>
            <w:szCs w:val="28"/>
            <w:lang w:val="en-US"/>
          </w:rPr>
          <w:delText>.</w:delText>
        </w:r>
      </w:del>
    </w:p>
    <w:tbl>
      <w:tblPr>
        <w:tblStyle w:val="af3"/>
        <w:tblW w:w="0" w:type="auto"/>
        <w:tblLayout w:type="fixed"/>
        <w:tblLook w:val="04A0" w:firstRow="1" w:lastRow="0" w:firstColumn="1" w:lastColumn="0" w:noHBand="0" w:noVBand="1"/>
        <w:tblPrChange w:id="109" w:author="grishynanash@gmail.com" w:date="2023-05-23T15:43:00Z">
          <w:tblPr>
            <w:tblStyle w:val="af3"/>
            <w:tblW w:w="0" w:type="auto"/>
            <w:tblLayout w:type="fixed"/>
            <w:tblLook w:val="04A0" w:firstRow="1" w:lastRow="0" w:firstColumn="1" w:lastColumn="0" w:noHBand="0" w:noVBand="1"/>
          </w:tblPr>
        </w:tblPrChange>
      </w:tblPr>
      <w:tblGrid>
        <w:gridCol w:w="1399"/>
        <w:gridCol w:w="3505"/>
        <w:gridCol w:w="886"/>
        <w:gridCol w:w="1293"/>
        <w:gridCol w:w="2261"/>
        <w:tblGridChange w:id="110">
          <w:tblGrid>
            <w:gridCol w:w="1399"/>
            <w:gridCol w:w="3505"/>
            <w:gridCol w:w="886"/>
            <w:gridCol w:w="1293"/>
            <w:gridCol w:w="2261"/>
          </w:tblGrid>
        </w:tblGridChange>
      </w:tblGrid>
      <w:tr w:rsidR="00116210" w14:paraId="593767AC" w14:textId="545AEEFB" w:rsidTr="00322EAA">
        <w:tc>
          <w:tcPr>
            <w:tcW w:w="1399" w:type="dxa"/>
            <w:vAlign w:val="center"/>
            <w:tcPrChange w:id="111" w:author="grishynanash@gmail.com" w:date="2023-05-23T15:43:00Z">
              <w:tcPr>
                <w:tcW w:w="1399" w:type="dxa"/>
              </w:tcPr>
            </w:tcPrChange>
          </w:tcPr>
          <w:p w14:paraId="0F4345E8" w14:textId="31ECF0ED" w:rsidR="00116210" w:rsidRPr="00116210" w:rsidRDefault="00116210" w:rsidP="00322EAA">
            <w:pPr>
              <w:ind w:firstLine="0"/>
              <w:jc w:val="center"/>
              <w:pPrChange w:id="112" w:author="grishynanash@gmail.com" w:date="2023-05-23T15:43:00Z">
                <w:pPr>
                  <w:ind w:firstLine="0"/>
                </w:pPr>
              </w:pPrChange>
            </w:pPr>
            <w:r>
              <w:t>Название схемы</w:t>
            </w:r>
          </w:p>
        </w:tc>
        <w:tc>
          <w:tcPr>
            <w:tcW w:w="3505" w:type="dxa"/>
            <w:vAlign w:val="center"/>
            <w:tcPrChange w:id="113" w:author="grishynanash@gmail.com" w:date="2023-05-23T15:43:00Z">
              <w:tcPr>
                <w:tcW w:w="3505" w:type="dxa"/>
              </w:tcPr>
            </w:tcPrChange>
          </w:tcPr>
          <w:p w14:paraId="22DD7DAC" w14:textId="023230C3" w:rsidR="00116210" w:rsidRPr="00116210" w:rsidRDefault="00116210" w:rsidP="00322EAA">
            <w:pPr>
              <w:ind w:firstLine="0"/>
              <w:jc w:val="center"/>
              <w:pPrChange w:id="114" w:author="grishynanash@gmail.com" w:date="2023-05-23T15:43:00Z">
                <w:pPr>
                  <w:ind w:firstLine="0"/>
                </w:pPr>
              </w:pPrChange>
            </w:pPr>
            <w:r>
              <w:t>Параметр</w:t>
            </w:r>
          </w:p>
        </w:tc>
        <w:tc>
          <w:tcPr>
            <w:tcW w:w="886" w:type="dxa"/>
            <w:vAlign w:val="center"/>
            <w:tcPrChange w:id="115" w:author="grishynanash@gmail.com" w:date="2023-05-23T15:43:00Z">
              <w:tcPr>
                <w:tcW w:w="886" w:type="dxa"/>
              </w:tcPr>
            </w:tcPrChange>
          </w:tcPr>
          <w:p w14:paraId="262AF64B" w14:textId="58DB763E" w:rsidR="00116210" w:rsidRPr="00116210" w:rsidRDefault="00116210" w:rsidP="00322EAA">
            <w:pPr>
              <w:ind w:firstLine="0"/>
              <w:jc w:val="center"/>
              <w:pPrChange w:id="116" w:author="grishynanash@gmail.com" w:date="2023-05-23T15:43:00Z">
                <w:pPr>
                  <w:ind w:firstLine="0"/>
                </w:pPr>
              </w:pPrChange>
            </w:pPr>
            <w:r>
              <w:t>Тип</w:t>
            </w:r>
          </w:p>
        </w:tc>
        <w:tc>
          <w:tcPr>
            <w:tcW w:w="1293" w:type="dxa"/>
            <w:vAlign w:val="center"/>
            <w:tcPrChange w:id="117" w:author="grishynanash@gmail.com" w:date="2023-05-23T15:43:00Z">
              <w:tcPr>
                <w:tcW w:w="1293" w:type="dxa"/>
              </w:tcPr>
            </w:tcPrChange>
          </w:tcPr>
          <w:p w14:paraId="70F082C1" w14:textId="3AD8B6A8" w:rsidR="00116210" w:rsidRDefault="00116210" w:rsidP="00322EAA">
            <w:pPr>
              <w:ind w:firstLine="0"/>
              <w:jc w:val="center"/>
              <w:pPrChange w:id="118" w:author="grishynanash@gmail.com" w:date="2023-05-23T15:43:00Z">
                <w:pPr>
                  <w:ind w:firstLine="0"/>
                </w:pPr>
              </w:pPrChange>
            </w:pPr>
            <w:r>
              <w:t>Обязательность</w:t>
            </w:r>
          </w:p>
        </w:tc>
        <w:tc>
          <w:tcPr>
            <w:tcW w:w="2261" w:type="dxa"/>
            <w:vAlign w:val="center"/>
            <w:tcPrChange w:id="119" w:author="grishynanash@gmail.com" w:date="2023-05-23T15:43:00Z">
              <w:tcPr>
                <w:tcW w:w="2261" w:type="dxa"/>
              </w:tcPr>
            </w:tcPrChange>
          </w:tcPr>
          <w:p w14:paraId="3F8EE5FB" w14:textId="4FE4BB34" w:rsidR="00116210" w:rsidRDefault="00116210" w:rsidP="00322EAA">
            <w:pPr>
              <w:ind w:firstLine="0"/>
              <w:jc w:val="center"/>
              <w:pPrChange w:id="120" w:author="grishynanash@gmail.com" w:date="2023-05-23T15:43:00Z">
                <w:pPr>
                  <w:ind w:firstLine="0"/>
                </w:pPr>
              </w:pPrChange>
            </w:pPr>
            <w:r>
              <w:t>Описание</w:t>
            </w:r>
          </w:p>
        </w:tc>
      </w:tr>
      <w:tr w:rsidR="00116210" w14:paraId="6200289C" w14:textId="68199D02" w:rsidTr="00116210">
        <w:tc>
          <w:tcPr>
            <w:tcW w:w="1399" w:type="dxa"/>
            <w:vMerge w:val="restart"/>
          </w:tcPr>
          <w:p w14:paraId="3D9115D0" w14:textId="460DA934" w:rsidR="00116210" w:rsidRPr="00116210" w:rsidRDefault="00116210" w:rsidP="00116210">
            <w:pPr>
              <w:ind w:firstLine="0"/>
              <w:rPr>
                <w:lang w:val="en-US"/>
              </w:rPr>
            </w:pPr>
            <w:r>
              <w:rPr>
                <w:lang w:val="en-US"/>
              </w:rPr>
              <w:t>Controller</w:t>
            </w:r>
          </w:p>
        </w:tc>
        <w:tc>
          <w:tcPr>
            <w:tcW w:w="3505" w:type="dxa"/>
          </w:tcPr>
          <w:p w14:paraId="01FEAEB9" w14:textId="506839A8" w:rsidR="00116210" w:rsidRDefault="00116210" w:rsidP="00116210">
            <w:pPr>
              <w:ind w:firstLine="0"/>
              <w:rPr>
                <w:lang w:val="en-US"/>
              </w:rPr>
            </w:pPr>
            <w:r>
              <w:rPr>
                <w:lang w:val="en-US"/>
              </w:rPr>
              <w:t>Controller.ipAddress</w:t>
            </w:r>
          </w:p>
        </w:tc>
        <w:tc>
          <w:tcPr>
            <w:tcW w:w="886" w:type="dxa"/>
          </w:tcPr>
          <w:p w14:paraId="2281A0BD" w14:textId="39734B5D" w:rsidR="00116210" w:rsidRDefault="00116210" w:rsidP="00116210">
            <w:pPr>
              <w:ind w:firstLine="0"/>
              <w:rPr>
                <w:lang w:val="en-US"/>
              </w:rPr>
            </w:pPr>
            <w:r>
              <w:rPr>
                <w:lang w:val="en-US"/>
              </w:rPr>
              <w:t>int32</w:t>
            </w:r>
          </w:p>
        </w:tc>
        <w:tc>
          <w:tcPr>
            <w:tcW w:w="1293" w:type="dxa"/>
          </w:tcPr>
          <w:p w14:paraId="69A52BC7" w14:textId="171EF718" w:rsidR="00116210" w:rsidRPr="00116210" w:rsidRDefault="00116210" w:rsidP="00116210">
            <w:pPr>
              <w:ind w:firstLine="0"/>
              <w:rPr>
                <w:lang w:val="en-US"/>
              </w:rPr>
            </w:pPr>
            <w:r>
              <w:t>Да</w:t>
            </w:r>
          </w:p>
        </w:tc>
        <w:tc>
          <w:tcPr>
            <w:tcW w:w="2261" w:type="dxa"/>
          </w:tcPr>
          <w:p w14:paraId="39A932DD" w14:textId="77777777" w:rsidR="00116210" w:rsidRDefault="00116210" w:rsidP="00116210">
            <w:pPr>
              <w:ind w:firstLine="0"/>
              <w:rPr>
                <w:lang w:val="en-US"/>
              </w:rPr>
            </w:pPr>
          </w:p>
        </w:tc>
      </w:tr>
      <w:tr w:rsidR="00116210" w14:paraId="1EEB77B3" w14:textId="2B1119A9" w:rsidTr="00116210">
        <w:tc>
          <w:tcPr>
            <w:tcW w:w="1399" w:type="dxa"/>
            <w:vMerge/>
          </w:tcPr>
          <w:p w14:paraId="3B22D11F" w14:textId="77777777" w:rsidR="00116210" w:rsidRDefault="00116210" w:rsidP="00116210">
            <w:pPr>
              <w:ind w:firstLine="0"/>
              <w:rPr>
                <w:lang w:val="en-US"/>
              </w:rPr>
            </w:pPr>
          </w:p>
        </w:tc>
        <w:tc>
          <w:tcPr>
            <w:tcW w:w="3505" w:type="dxa"/>
          </w:tcPr>
          <w:p w14:paraId="41BD740B" w14:textId="4978D113" w:rsidR="00116210" w:rsidRDefault="00116210" w:rsidP="00116210">
            <w:pPr>
              <w:ind w:firstLine="0"/>
              <w:rPr>
                <w:lang w:val="en-US"/>
              </w:rPr>
            </w:pPr>
            <w:r>
              <w:rPr>
                <w:lang w:val="en-US"/>
              </w:rPr>
              <w:t>Controller.description</w:t>
            </w:r>
          </w:p>
        </w:tc>
        <w:tc>
          <w:tcPr>
            <w:tcW w:w="886" w:type="dxa"/>
          </w:tcPr>
          <w:p w14:paraId="1C19A569" w14:textId="19FA1210" w:rsidR="00116210" w:rsidRDefault="00116210" w:rsidP="00116210">
            <w:pPr>
              <w:ind w:firstLine="0"/>
              <w:rPr>
                <w:lang w:val="en-US"/>
              </w:rPr>
            </w:pPr>
            <w:r>
              <w:rPr>
                <w:lang w:val="en-US"/>
              </w:rPr>
              <w:t>string</w:t>
            </w:r>
          </w:p>
        </w:tc>
        <w:tc>
          <w:tcPr>
            <w:tcW w:w="1293" w:type="dxa"/>
          </w:tcPr>
          <w:p w14:paraId="4CB54D67" w14:textId="2993A816" w:rsidR="00116210" w:rsidRPr="00116210" w:rsidRDefault="00116210" w:rsidP="00116210">
            <w:pPr>
              <w:ind w:firstLine="0"/>
            </w:pPr>
            <w:r>
              <w:t>Нет</w:t>
            </w:r>
          </w:p>
        </w:tc>
        <w:tc>
          <w:tcPr>
            <w:tcW w:w="2261" w:type="dxa"/>
          </w:tcPr>
          <w:p w14:paraId="4A1225E9" w14:textId="77777777" w:rsidR="00116210" w:rsidRDefault="00116210" w:rsidP="00116210">
            <w:pPr>
              <w:ind w:firstLine="0"/>
              <w:rPr>
                <w:lang w:val="en-US"/>
              </w:rPr>
            </w:pPr>
          </w:p>
        </w:tc>
      </w:tr>
      <w:tr w:rsidR="00116210" w14:paraId="57414728" w14:textId="35453A5B" w:rsidTr="00116210">
        <w:tc>
          <w:tcPr>
            <w:tcW w:w="1399" w:type="dxa"/>
            <w:vMerge/>
          </w:tcPr>
          <w:p w14:paraId="4A5BDD9A" w14:textId="77777777" w:rsidR="00116210" w:rsidRDefault="00116210" w:rsidP="00116210">
            <w:pPr>
              <w:ind w:firstLine="0"/>
              <w:rPr>
                <w:lang w:val="en-US"/>
              </w:rPr>
            </w:pPr>
          </w:p>
        </w:tc>
        <w:tc>
          <w:tcPr>
            <w:tcW w:w="3505" w:type="dxa"/>
          </w:tcPr>
          <w:p w14:paraId="4151330A" w14:textId="3AF9A716" w:rsidR="00116210" w:rsidRPr="00116210" w:rsidRDefault="00116210" w:rsidP="00116210">
            <w:pPr>
              <w:ind w:firstLine="0"/>
              <w:rPr>
                <w:lang w:val="en-US"/>
              </w:rPr>
            </w:pPr>
            <w:r>
              <w:rPr>
                <w:lang w:val="en-US"/>
              </w:rPr>
              <w:t>Controller.ipPort</w:t>
            </w:r>
          </w:p>
        </w:tc>
        <w:tc>
          <w:tcPr>
            <w:tcW w:w="886" w:type="dxa"/>
          </w:tcPr>
          <w:p w14:paraId="631FD528" w14:textId="6FE7D57D" w:rsidR="00116210" w:rsidRDefault="00116210" w:rsidP="00116210">
            <w:pPr>
              <w:ind w:firstLine="0"/>
              <w:rPr>
                <w:lang w:val="en-US"/>
              </w:rPr>
            </w:pPr>
            <w:r>
              <w:rPr>
                <w:lang w:val="en-US"/>
              </w:rPr>
              <w:t>int32</w:t>
            </w:r>
          </w:p>
        </w:tc>
        <w:tc>
          <w:tcPr>
            <w:tcW w:w="1293" w:type="dxa"/>
          </w:tcPr>
          <w:p w14:paraId="3114BC34" w14:textId="521DDCFA" w:rsidR="00116210" w:rsidRPr="00116210" w:rsidRDefault="00116210" w:rsidP="00116210">
            <w:pPr>
              <w:ind w:firstLine="0"/>
            </w:pPr>
            <w:r>
              <w:t>Да</w:t>
            </w:r>
          </w:p>
        </w:tc>
        <w:tc>
          <w:tcPr>
            <w:tcW w:w="2261" w:type="dxa"/>
          </w:tcPr>
          <w:p w14:paraId="3BDC7F50" w14:textId="77777777" w:rsidR="00116210" w:rsidRDefault="00116210" w:rsidP="00116210">
            <w:pPr>
              <w:ind w:firstLine="0"/>
              <w:rPr>
                <w:lang w:val="en-US"/>
              </w:rPr>
            </w:pPr>
          </w:p>
        </w:tc>
      </w:tr>
      <w:tr w:rsidR="00116210" w14:paraId="21A70A19" w14:textId="150CFA21" w:rsidTr="00116210">
        <w:tc>
          <w:tcPr>
            <w:tcW w:w="1399" w:type="dxa"/>
            <w:vMerge/>
          </w:tcPr>
          <w:p w14:paraId="7E53AB62" w14:textId="77777777" w:rsidR="00116210" w:rsidRDefault="00116210" w:rsidP="00116210">
            <w:pPr>
              <w:ind w:firstLine="0"/>
              <w:rPr>
                <w:lang w:val="en-US"/>
              </w:rPr>
            </w:pPr>
          </w:p>
        </w:tc>
        <w:tc>
          <w:tcPr>
            <w:tcW w:w="3505" w:type="dxa"/>
          </w:tcPr>
          <w:p w14:paraId="6AE2D758" w14:textId="168BC106" w:rsidR="00116210" w:rsidRPr="00116210" w:rsidRDefault="00116210" w:rsidP="00116210">
            <w:pPr>
              <w:ind w:firstLine="0"/>
              <w:rPr>
                <w:lang w:val="en-US"/>
              </w:rPr>
            </w:pPr>
            <w:r>
              <w:rPr>
                <w:lang w:val="en-US"/>
              </w:rPr>
              <w:t>Controller.controllerStateId</w:t>
            </w:r>
          </w:p>
        </w:tc>
        <w:tc>
          <w:tcPr>
            <w:tcW w:w="886" w:type="dxa"/>
          </w:tcPr>
          <w:p w14:paraId="1B6C37D8" w14:textId="24F05B07" w:rsidR="00116210" w:rsidRDefault="00116210" w:rsidP="00116210">
            <w:pPr>
              <w:ind w:firstLine="0"/>
              <w:rPr>
                <w:lang w:val="en-US"/>
              </w:rPr>
            </w:pPr>
            <w:r>
              <w:rPr>
                <w:lang w:val="en-US"/>
              </w:rPr>
              <w:t>int32</w:t>
            </w:r>
          </w:p>
        </w:tc>
        <w:tc>
          <w:tcPr>
            <w:tcW w:w="1293" w:type="dxa"/>
          </w:tcPr>
          <w:p w14:paraId="1EAF40A0" w14:textId="5CD375FC" w:rsidR="00116210" w:rsidRPr="00116210" w:rsidRDefault="00116210" w:rsidP="00116210">
            <w:pPr>
              <w:ind w:firstLine="0"/>
            </w:pPr>
          </w:p>
        </w:tc>
        <w:tc>
          <w:tcPr>
            <w:tcW w:w="2261" w:type="dxa"/>
          </w:tcPr>
          <w:p w14:paraId="2DE48434" w14:textId="77777777" w:rsidR="00116210" w:rsidRDefault="00116210" w:rsidP="00116210">
            <w:pPr>
              <w:ind w:firstLine="0"/>
              <w:rPr>
                <w:lang w:val="en-US"/>
              </w:rPr>
            </w:pPr>
          </w:p>
        </w:tc>
      </w:tr>
      <w:tr w:rsidR="00116210" w14:paraId="349D7B33" w14:textId="77777777" w:rsidTr="00116210">
        <w:tc>
          <w:tcPr>
            <w:tcW w:w="1399" w:type="dxa"/>
            <w:vMerge/>
          </w:tcPr>
          <w:p w14:paraId="6024DC79" w14:textId="77777777" w:rsidR="00116210" w:rsidRDefault="00116210" w:rsidP="00116210">
            <w:pPr>
              <w:ind w:firstLine="0"/>
              <w:rPr>
                <w:lang w:val="en-US"/>
              </w:rPr>
            </w:pPr>
          </w:p>
        </w:tc>
        <w:tc>
          <w:tcPr>
            <w:tcW w:w="3505" w:type="dxa"/>
          </w:tcPr>
          <w:p w14:paraId="012B0A1E" w14:textId="0A78C858" w:rsidR="00116210" w:rsidRPr="00116210" w:rsidRDefault="00116210" w:rsidP="00116210">
            <w:pPr>
              <w:ind w:firstLine="0"/>
              <w:rPr>
                <w:lang w:val="en-US"/>
              </w:rPr>
            </w:pPr>
            <w:r>
              <w:rPr>
                <w:lang w:val="en-US"/>
              </w:rPr>
              <w:t>Controller.controllerState</w:t>
            </w:r>
          </w:p>
        </w:tc>
        <w:tc>
          <w:tcPr>
            <w:tcW w:w="886" w:type="dxa"/>
          </w:tcPr>
          <w:p w14:paraId="6B2FD38C" w14:textId="77777777" w:rsidR="00116210" w:rsidRDefault="00116210" w:rsidP="00116210">
            <w:pPr>
              <w:ind w:firstLine="0"/>
              <w:rPr>
                <w:lang w:val="en-US"/>
              </w:rPr>
            </w:pPr>
          </w:p>
        </w:tc>
        <w:tc>
          <w:tcPr>
            <w:tcW w:w="1293" w:type="dxa"/>
          </w:tcPr>
          <w:p w14:paraId="24D399F9" w14:textId="77777777" w:rsidR="00116210" w:rsidRDefault="00116210" w:rsidP="00116210">
            <w:pPr>
              <w:ind w:firstLine="0"/>
              <w:rPr>
                <w:lang w:val="en-US"/>
              </w:rPr>
            </w:pPr>
          </w:p>
        </w:tc>
        <w:tc>
          <w:tcPr>
            <w:tcW w:w="2261" w:type="dxa"/>
          </w:tcPr>
          <w:p w14:paraId="64C6AB10" w14:textId="77777777" w:rsidR="00116210" w:rsidRDefault="00116210" w:rsidP="00116210">
            <w:pPr>
              <w:ind w:firstLine="0"/>
              <w:rPr>
                <w:lang w:val="en-US"/>
              </w:rPr>
            </w:pPr>
          </w:p>
        </w:tc>
      </w:tr>
      <w:tr w:rsidR="00116210" w14:paraId="7F7E8EF9" w14:textId="77777777" w:rsidTr="00116210">
        <w:tc>
          <w:tcPr>
            <w:tcW w:w="1399" w:type="dxa"/>
            <w:vMerge/>
          </w:tcPr>
          <w:p w14:paraId="0C652398" w14:textId="77777777" w:rsidR="00116210" w:rsidRDefault="00116210" w:rsidP="00116210">
            <w:pPr>
              <w:ind w:firstLine="0"/>
              <w:rPr>
                <w:lang w:val="en-US"/>
              </w:rPr>
            </w:pPr>
          </w:p>
        </w:tc>
        <w:tc>
          <w:tcPr>
            <w:tcW w:w="3505" w:type="dxa"/>
          </w:tcPr>
          <w:p w14:paraId="1F132C01" w14:textId="0846B8DB" w:rsidR="00116210" w:rsidRDefault="00116210" w:rsidP="00116210">
            <w:pPr>
              <w:ind w:firstLine="0"/>
              <w:rPr>
                <w:lang w:val="en-US"/>
              </w:rPr>
            </w:pPr>
            <w:r>
              <w:rPr>
                <w:lang w:val="en-US"/>
              </w:rPr>
              <w:t>Controller.name</w:t>
            </w:r>
          </w:p>
        </w:tc>
        <w:tc>
          <w:tcPr>
            <w:tcW w:w="886" w:type="dxa"/>
          </w:tcPr>
          <w:p w14:paraId="3D8BD52A" w14:textId="40734424" w:rsidR="00116210" w:rsidRDefault="00116210" w:rsidP="00116210">
            <w:pPr>
              <w:ind w:firstLine="0"/>
              <w:rPr>
                <w:lang w:val="en-US"/>
              </w:rPr>
            </w:pPr>
            <w:r>
              <w:rPr>
                <w:lang w:val="en-US"/>
              </w:rPr>
              <w:t>string</w:t>
            </w:r>
          </w:p>
        </w:tc>
        <w:tc>
          <w:tcPr>
            <w:tcW w:w="1293" w:type="dxa"/>
          </w:tcPr>
          <w:p w14:paraId="387D8BF1" w14:textId="77777777" w:rsidR="00116210" w:rsidRDefault="00116210" w:rsidP="00116210">
            <w:pPr>
              <w:ind w:firstLine="0"/>
              <w:rPr>
                <w:lang w:val="en-US"/>
              </w:rPr>
            </w:pPr>
          </w:p>
        </w:tc>
        <w:tc>
          <w:tcPr>
            <w:tcW w:w="2261" w:type="dxa"/>
          </w:tcPr>
          <w:p w14:paraId="436E74AB" w14:textId="77777777" w:rsidR="00116210" w:rsidRDefault="00116210" w:rsidP="00116210">
            <w:pPr>
              <w:ind w:firstLine="0"/>
              <w:rPr>
                <w:lang w:val="en-US"/>
              </w:rPr>
            </w:pPr>
          </w:p>
        </w:tc>
      </w:tr>
      <w:tr w:rsidR="00116210" w14:paraId="1FE77CEE" w14:textId="77777777" w:rsidTr="00116210">
        <w:tc>
          <w:tcPr>
            <w:tcW w:w="1399" w:type="dxa"/>
            <w:vMerge/>
          </w:tcPr>
          <w:p w14:paraId="355A300E" w14:textId="77777777" w:rsidR="00116210" w:rsidRDefault="00116210" w:rsidP="00116210">
            <w:pPr>
              <w:ind w:firstLine="0"/>
              <w:rPr>
                <w:lang w:val="en-US"/>
              </w:rPr>
            </w:pPr>
          </w:p>
        </w:tc>
        <w:tc>
          <w:tcPr>
            <w:tcW w:w="3505" w:type="dxa"/>
          </w:tcPr>
          <w:p w14:paraId="5FF251D7" w14:textId="7BA80592" w:rsidR="00116210" w:rsidRDefault="00116210" w:rsidP="00116210">
            <w:pPr>
              <w:ind w:firstLine="0"/>
              <w:rPr>
                <w:lang w:val="en-US"/>
              </w:rPr>
            </w:pPr>
            <w:r>
              <w:rPr>
                <w:lang w:val="en-US"/>
              </w:rPr>
              <w:t>Controller.controlllerNameId</w:t>
            </w:r>
          </w:p>
        </w:tc>
        <w:tc>
          <w:tcPr>
            <w:tcW w:w="886" w:type="dxa"/>
          </w:tcPr>
          <w:p w14:paraId="6E3A8D41" w14:textId="6EC04803" w:rsidR="00116210" w:rsidRDefault="00116210" w:rsidP="00116210">
            <w:pPr>
              <w:ind w:firstLine="0"/>
              <w:rPr>
                <w:lang w:val="en-US"/>
              </w:rPr>
            </w:pPr>
            <w:r>
              <w:rPr>
                <w:lang w:val="en-US"/>
              </w:rPr>
              <w:t>int32</w:t>
            </w:r>
          </w:p>
        </w:tc>
        <w:tc>
          <w:tcPr>
            <w:tcW w:w="1293" w:type="dxa"/>
          </w:tcPr>
          <w:p w14:paraId="5749E2E2" w14:textId="77777777" w:rsidR="00116210" w:rsidRDefault="00116210" w:rsidP="00116210">
            <w:pPr>
              <w:ind w:firstLine="0"/>
              <w:rPr>
                <w:lang w:val="en-US"/>
              </w:rPr>
            </w:pPr>
          </w:p>
        </w:tc>
        <w:tc>
          <w:tcPr>
            <w:tcW w:w="2261" w:type="dxa"/>
          </w:tcPr>
          <w:p w14:paraId="4891E413" w14:textId="77777777" w:rsidR="00116210" w:rsidRDefault="00116210" w:rsidP="00116210">
            <w:pPr>
              <w:ind w:firstLine="0"/>
              <w:rPr>
                <w:lang w:val="en-US"/>
              </w:rPr>
            </w:pPr>
          </w:p>
        </w:tc>
      </w:tr>
      <w:tr w:rsidR="00116210" w14:paraId="2EFCBDD4" w14:textId="77777777" w:rsidTr="00116210">
        <w:tc>
          <w:tcPr>
            <w:tcW w:w="1399" w:type="dxa"/>
            <w:vMerge/>
          </w:tcPr>
          <w:p w14:paraId="46B33886" w14:textId="77777777" w:rsidR="00116210" w:rsidRDefault="00116210" w:rsidP="00116210">
            <w:pPr>
              <w:ind w:firstLine="0"/>
              <w:rPr>
                <w:lang w:val="en-US"/>
              </w:rPr>
            </w:pPr>
          </w:p>
        </w:tc>
        <w:tc>
          <w:tcPr>
            <w:tcW w:w="3505" w:type="dxa"/>
          </w:tcPr>
          <w:p w14:paraId="648C3AE7" w14:textId="61735364" w:rsidR="00116210" w:rsidRDefault="00116210" w:rsidP="00116210">
            <w:pPr>
              <w:ind w:firstLine="0"/>
              <w:rPr>
                <w:lang w:val="en-US"/>
              </w:rPr>
            </w:pPr>
            <w:r>
              <w:rPr>
                <w:lang w:val="en-US"/>
              </w:rPr>
              <w:t>Controller.controlllerName</w:t>
            </w:r>
          </w:p>
        </w:tc>
        <w:tc>
          <w:tcPr>
            <w:tcW w:w="886" w:type="dxa"/>
          </w:tcPr>
          <w:p w14:paraId="72BCA208" w14:textId="77777777" w:rsidR="00116210" w:rsidRDefault="00116210" w:rsidP="00116210">
            <w:pPr>
              <w:ind w:firstLine="0"/>
              <w:rPr>
                <w:lang w:val="en-US"/>
              </w:rPr>
            </w:pPr>
          </w:p>
        </w:tc>
        <w:tc>
          <w:tcPr>
            <w:tcW w:w="1293" w:type="dxa"/>
          </w:tcPr>
          <w:p w14:paraId="49A0FF3F" w14:textId="77777777" w:rsidR="00116210" w:rsidRDefault="00116210" w:rsidP="00116210">
            <w:pPr>
              <w:ind w:firstLine="0"/>
              <w:rPr>
                <w:lang w:val="en-US"/>
              </w:rPr>
            </w:pPr>
          </w:p>
        </w:tc>
        <w:tc>
          <w:tcPr>
            <w:tcW w:w="2261" w:type="dxa"/>
          </w:tcPr>
          <w:p w14:paraId="406CF4EB" w14:textId="77777777" w:rsidR="00116210" w:rsidRDefault="00116210" w:rsidP="00116210">
            <w:pPr>
              <w:ind w:firstLine="0"/>
              <w:rPr>
                <w:lang w:val="en-US"/>
              </w:rPr>
            </w:pPr>
          </w:p>
        </w:tc>
      </w:tr>
      <w:tr w:rsidR="00116210" w14:paraId="1D2B896C" w14:textId="77777777" w:rsidTr="00116210">
        <w:tc>
          <w:tcPr>
            <w:tcW w:w="1399" w:type="dxa"/>
            <w:vMerge/>
          </w:tcPr>
          <w:p w14:paraId="23E1C2D2" w14:textId="77777777" w:rsidR="00116210" w:rsidRDefault="00116210" w:rsidP="00116210">
            <w:pPr>
              <w:ind w:firstLine="0"/>
              <w:rPr>
                <w:lang w:val="en-US"/>
              </w:rPr>
            </w:pPr>
          </w:p>
        </w:tc>
        <w:tc>
          <w:tcPr>
            <w:tcW w:w="3505" w:type="dxa"/>
          </w:tcPr>
          <w:p w14:paraId="26FBC3F6" w14:textId="35450C0B" w:rsidR="00116210" w:rsidRDefault="00116210" w:rsidP="00116210">
            <w:pPr>
              <w:ind w:firstLine="0"/>
              <w:rPr>
                <w:lang w:val="en-US"/>
              </w:rPr>
            </w:pPr>
            <w:r>
              <w:rPr>
                <w:lang w:val="en-US"/>
              </w:rPr>
              <w:t>Controller.controllerGroups</w:t>
            </w:r>
          </w:p>
        </w:tc>
        <w:tc>
          <w:tcPr>
            <w:tcW w:w="886" w:type="dxa"/>
          </w:tcPr>
          <w:p w14:paraId="23998DC2" w14:textId="77777777" w:rsidR="00116210" w:rsidRDefault="00116210" w:rsidP="00116210">
            <w:pPr>
              <w:ind w:firstLine="0"/>
              <w:rPr>
                <w:lang w:val="en-US"/>
              </w:rPr>
            </w:pPr>
          </w:p>
        </w:tc>
        <w:tc>
          <w:tcPr>
            <w:tcW w:w="1293" w:type="dxa"/>
          </w:tcPr>
          <w:p w14:paraId="54E019B3" w14:textId="77777777" w:rsidR="00116210" w:rsidRDefault="00116210" w:rsidP="00116210">
            <w:pPr>
              <w:ind w:firstLine="0"/>
              <w:rPr>
                <w:lang w:val="en-US"/>
              </w:rPr>
            </w:pPr>
          </w:p>
        </w:tc>
        <w:tc>
          <w:tcPr>
            <w:tcW w:w="2261" w:type="dxa"/>
          </w:tcPr>
          <w:p w14:paraId="3446DA25" w14:textId="77777777" w:rsidR="00116210" w:rsidRDefault="00116210" w:rsidP="00116210">
            <w:pPr>
              <w:ind w:firstLine="0"/>
              <w:rPr>
                <w:lang w:val="en-US"/>
              </w:rPr>
            </w:pPr>
          </w:p>
        </w:tc>
      </w:tr>
      <w:tr w:rsidR="00116210" w14:paraId="6A13654A" w14:textId="77777777" w:rsidTr="00116210">
        <w:tc>
          <w:tcPr>
            <w:tcW w:w="1399" w:type="dxa"/>
            <w:vMerge/>
          </w:tcPr>
          <w:p w14:paraId="499FE849" w14:textId="12FD3B75" w:rsidR="00116210" w:rsidRDefault="00116210" w:rsidP="00116210">
            <w:pPr>
              <w:ind w:firstLine="0"/>
              <w:rPr>
                <w:lang w:val="en-US"/>
              </w:rPr>
            </w:pPr>
          </w:p>
        </w:tc>
        <w:tc>
          <w:tcPr>
            <w:tcW w:w="3505" w:type="dxa"/>
          </w:tcPr>
          <w:p w14:paraId="169F1A3B" w14:textId="7483CF76" w:rsidR="00116210" w:rsidRDefault="00116210" w:rsidP="00116210">
            <w:pPr>
              <w:ind w:firstLine="0"/>
              <w:rPr>
                <w:lang w:val="en-US"/>
              </w:rPr>
            </w:pPr>
            <w:r>
              <w:rPr>
                <w:lang w:val="en-US"/>
              </w:rPr>
              <w:t>Controller.m2m ControllerGroups</w:t>
            </w:r>
          </w:p>
        </w:tc>
        <w:tc>
          <w:tcPr>
            <w:tcW w:w="886" w:type="dxa"/>
          </w:tcPr>
          <w:p w14:paraId="70BDF783" w14:textId="77777777" w:rsidR="00116210" w:rsidRDefault="00116210" w:rsidP="00116210">
            <w:pPr>
              <w:ind w:firstLine="0"/>
              <w:rPr>
                <w:lang w:val="en-US"/>
              </w:rPr>
            </w:pPr>
          </w:p>
        </w:tc>
        <w:tc>
          <w:tcPr>
            <w:tcW w:w="1293" w:type="dxa"/>
          </w:tcPr>
          <w:p w14:paraId="42CD51A1" w14:textId="77777777" w:rsidR="00116210" w:rsidRDefault="00116210" w:rsidP="00116210">
            <w:pPr>
              <w:ind w:firstLine="0"/>
              <w:rPr>
                <w:lang w:val="en-US"/>
              </w:rPr>
            </w:pPr>
          </w:p>
        </w:tc>
        <w:tc>
          <w:tcPr>
            <w:tcW w:w="2261" w:type="dxa"/>
          </w:tcPr>
          <w:p w14:paraId="59C15CD6" w14:textId="77777777" w:rsidR="00116210" w:rsidRDefault="00116210" w:rsidP="00116210">
            <w:pPr>
              <w:ind w:firstLine="0"/>
              <w:rPr>
                <w:lang w:val="en-US"/>
              </w:rPr>
            </w:pPr>
          </w:p>
        </w:tc>
      </w:tr>
      <w:tr w:rsidR="00116210" w14:paraId="14C5AEA8" w14:textId="77777777" w:rsidTr="00116210">
        <w:tc>
          <w:tcPr>
            <w:tcW w:w="1399" w:type="dxa"/>
            <w:vMerge/>
          </w:tcPr>
          <w:p w14:paraId="122C5E48" w14:textId="77777777" w:rsidR="00116210" w:rsidRDefault="00116210" w:rsidP="00116210">
            <w:pPr>
              <w:ind w:firstLine="0"/>
              <w:rPr>
                <w:lang w:val="en-US"/>
              </w:rPr>
            </w:pPr>
          </w:p>
        </w:tc>
        <w:tc>
          <w:tcPr>
            <w:tcW w:w="3505" w:type="dxa"/>
          </w:tcPr>
          <w:p w14:paraId="4B29A62E" w14:textId="27259123" w:rsidR="00116210" w:rsidRDefault="00116210" w:rsidP="00116210">
            <w:pPr>
              <w:ind w:firstLine="0"/>
              <w:rPr>
                <w:lang w:val="en-US"/>
              </w:rPr>
            </w:pPr>
            <w:r>
              <w:rPr>
                <w:lang w:val="en-US"/>
              </w:rPr>
              <w:t>Controller.outputs</w:t>
            </w:r>
          </w:p>
        </w:tc>
        <w:tc>
          <w:tcPr>
            <w:tcW w:w="886" w:type="dxa"/>
          </w:tcPr>
          <w:p w14:paraId="17D90B21" w14:textId="77777777" w:rsidR="00116210" w:rsidRDefault="00116210" w:rsidP="00116210">
            <w:pPr>
              <w:ind w:firstLine="0"/>
              <w:rPr>
                <w:lang w:val="en-US"/>
              </w:rPr>
            </w:pPr>
          </w:p>
        </w:tc>
        <w:tc>
          <w:tcPr>
            <w:tcW w:w="1293" w:type="dxa"/>
          </w:tcPr>
          <w:p w14:paraId="7C8CB159" w14:textId="77777777" w:rsidR="00116210" w:rsidRDefault="00116210" w:rsidP="00116210">
            <w:pPr>
              <w:ind w:firstLine="0"/>
              <w:rPr>
                <w:lang w:val="en-US"/>
              </w:rPr>
            </w:pPr>
          </w:p>
        </w:tc>
        <w:tc>
          <w:tcPr>
            <w:tcW w:w="2261" w:type="dxa"/>
          </w:tcPr>
          <w:p w14:paraId="3C7CA4A9" w14:textId="77777777" w:rsidR="00116210" w:rsidRDefault="00116210" w:rsidP="00116210">
            <w:pPr>
              <w:ind w:firstLine="0"/>
              <w:rPr>
                <w:lang w:val="en-US"/>
              </w:rPr>
            </w:pPr>
          </w:p>
        </w:tc>
      </w:tr>
      <w:tr w:rsidR="00116210" w14:paraId="319DF2DF" w14:textId="77777777" w:rsidTr="00116210">
        <w:tc>
          <w:tcPr>
            <w:tcW w:w="1399" w:type="dxa"/>
          </w:tcPr>
          <w:p w14:paraId="2B63874F" w14:textId="555B3C33" w:rsidR="00116210" w:rsidRDefault="00116210" w:rsidP="00116210">
            <w:pPr>
              <w:ind w:firstLine="0"/>
              <w:rPr>
                <w:lang w:val="en-US"/>
              </w:rPr>
            </w:pPr>
            <w:r>
              <w:rPr>
                <w:lang w:val="en-US"/>
              </w:rPr>
              <w:t>ControllerGroup</w:t>
            </w:r>
          </w:p>
        </w:tc>
        <w:tc>
          <w:tcPr>
            <w:tcW w:w="3505" w:type="dxa"/>
          </w:tcPr>
          <w:p w14:paraId="244A9DCB" w14:textId="4A7C9498" w:rsidR="00116210" w:rsidRDefault="00116210" w:rsidP="00116210">
            <w:pPr>
              <w:ind w:firstLine="0"/>
              <w:rPr>
                <w:lang w:val="en-US"/>
              </w:rPr>
            </w:pPr>
            <w:r>
              <w:rPr>
                <w:lang w:val="en-US"/>
              </w:rPr>
              <w:t>ControllerGroup.id</w:t>
            </w:r>
          </w:p>
        </w:tc>
        <w:tc>
          <w:tcPr>
            <w:tcW w:w="886" w:type="dxa"/>
          </w:tcPr>
          <w:p w14:paraId="5D944225" w14:textId="379CA8CB" w:rsidR="00116210" w:rsidRDefault="00116210" w:rsidP="00116210">
            <w:pPr>
              <w:ind w:firstLine="0"/>
              <w:rPr>
                <w:lang w:val="en-US"/>
              </w:rPr>
            </w:pPr>
            <w:r>
              <w:rPr>
                <w:lang w:val="en-US"/>
              </w:rPr>
              <w:t>int32</w:t>
            </w:r>
          </w:p>
        </w:tc>
        <w:tc>
          <w:tcPr>
            <w:tcW w:w="1293" w:type="dxa"/>
          </w:tcPr>
          <w:p w14:paraId="1BBA77A2" w14:textId="3217E28F" w:rsidR="00116210" w:rsidRPr="00116210" w:rsidRDefault="00116210" w:rsidP="00116210">
            <w:pPr>
              <w:ind w:firstLine="0"/>
            </w:pPr>
            <w:r>
              <w:t>Да</w:t>
            </w:r>
          </w:p>
        </w:tc>
        <w:tc>
          <w:tcPr>
            <w:tcW w:w="2261" w:type="dxa"/>
          </w:tcPr>
          <w:p w14:paraId="5B8C54CC" w14:textId="77777777" w:rsidR="00116210" w:rsidRDefault="00116210" w:rsidP="00116210">
            <w:pPr>
              <w:ind w:firstLine="0"/>
              <w:rPr>
                <w:lang w:val="en-US"/>
              </w:rPr>
            </w:pPr>
          </w:p>
        </w:tc>
      </w:tr>
      <w:tr w:rsidR="00116210" w14:paraId="79570F27" w14:textId="77777777" w:rsidTr="00116210">
        <w:tc>
          <w:tcPr>
            <w:tcW w:w="1399" w:type="dxa"/>
          </w:tcPr>
          <w:p w14:paraId="795D4C77" w14:textId="77777777" w:rsidR="00116210" w:rsidRDefault="00116210" w:rsidP="00116210">
            <w:pPr>
              <w:ind w:firstLine="0"/>
              <w:rPr>
                <w:lang w:val="en-US"/>
              </w:rPr>
            </w:pPr>
          </w:p>
        </w:tc>
        <w:tc>
          <w:tcPr>
            <w:tcW w:w="3505" w:type="dxa"/>
          </w:tcPr>
          <w:p w14:paraId="0B4B5D0E" w14:textId="4332A76D" w:rsidR="00116210" w:rsidRDefault="00116210" w:rsidP="00116210">
            <w:pPr>
              <w:ind w:firstLine="0"/>
              <w:rPr>
                <w:lang w:val="en-US"/>
              </w:rPr>
            </w:pPr>
            <w:r>
              <w:rPr>
                <w:lang w:val="en-US"/>
              </w:rPr>
              <w:t>ControllerGroup.groupDescription</w:t>
            </w:r>
          </w:p>
        </w:tc>
        <w:tc>
          <w:tcPr>
            <w:tcW w:w="886" w:type="dxa"/>
          </w:tcPr>
          <w:p w14:paraId="653DA43F" w14:textId="6A3768C9" w:rsidR="00116210" w:rsidRDefault="00116210" w:rsidP="00116210">
            <w:pPr>
              <w:ind w:firstLine="0"/>
              <w:rPr>
                <w:lang w:val="en-US"/>
              </w:rPr>
            </w:pPr>
            <w:r>
              <w:rPr>
                <w:lang w:val="en-US"/>
              </w:rPr>
              <w:t>string</w:t>
            </w:r>
          </w:p>
        </w:tc>
        <w:tc>
          <w:tcPr>
            <w:tcW w:w="1293" w:type="dxa"/>
          </w:tcPr>
          <w:p w14:paraId="08D2EDA4" w14:textId="2C47F201" w:rsidR="00116210" w:rsidRPr="00116210" w:rsidRDefault="00116210" w:rsidP="00116210">
            <w:pPr>
              <w:ind w:firstLine="0"/>
            </w:pPr>
            <w:r>
              <w:t>Да</w:t>
            </w:r>
          </w:p>
        </w:tc>
        <w:tc>
          <w:tcPr>
            <w:tcW w:w="2261" w:type="dxa"/>
          </w:tcPr>
          <w:p w14:paraId="1EF35D82" w14:textId="77777777" w:rsidR="00116210" w:rsidRDefault="00116210" w:rsidP="00116210">
            <w:pPr>
              <w:ind w:firstLine="0"/>
              <w:rPr>
                <w:lang w:val="en-US"/>
              </w:rPr>
            </w:pPr>
          </w:p>
        </w:tc>
      </w:tr>
      <w:tr w:rsidR="00116210" w14:paraId="2871B4C0" w14:textId="77777777" w:rsidTr="00116210">
        <w:tc>
          <w:tcPr>
            <w:tcW w:w="1399" w:type="dxa"/>
          </w:tcPr>
          <w:p w14:paraId="76E78139" w14:textId="77777777" w:rsidR="00116210" w:rsidRDefault="00116210" w:rsidP="00116210">
            <w:pPr>
              <w:ind w:firstLine="0"/>
              <w:rPr>
                <w:lang w:val="en-US"/>
              </w:rPr>
            </w:pPr>
          </w:p>
        </w:tc>
        <w:tc>
          <w:tcPr>
            <w:tcW w:w="3505" w:type="dxa"/>
          </w:tcPr>
          <w:p w14:paraId="2A55601E" w14:textId="286BC763" w:rsidR="00116210" w:rsidRDefault="00116210" w:rsidP="00116210">
            <w:pPr>
              <w:ind w:firstLine="0"/>
              <w:rPr>
                <w:lang w:val="en-US"/>
              </w:rPr>
            </w:pPr>
            <w:r>
              <w:rPr>
                <w:lang w:val="en-US"/>
              </w:rPr>
              <w:t>ControllerGroup.controllers</w:t>
            </w:r>
          </w:p>
        </w:tc>
        <w:tc>
          <w:tcPr>
            <w:tcW w:w="886" w:type="dxa"/>
          </w:tcPr>
          <w:p w14:paraId="285534D8" w14:textId="77777777" w:rsidR="00116210" w:rsidRDefault="00116210" w:rsidP="00116210">
            <w:pPr>
              <w:ind w:firstLine="0"/>
              <w:rPr>
                <w:lang w:val="en-US"/>
              </w:rPr>
            </w:pPr>
          </w:p>
        </w:tc>
        <w:tc>
          <w:tcPr>
            <w:tcW w:w="1293" w:type="dxa"/>
          </w:tcPr>
          <w:p w14:paraId="67D9030E" w14:textId="77777777" w:rsidR="00116210" w:rsidRDefault="00116210" w:rsidP="00116210">
            <w:pPr>
              <w:ind w:firstLine="0"/>
              <w:rPr>
                <w:lang w:val="en-US"/>
              </w:rPr>
            </w:pPr>
          </w:p>
        </w:tc>
        <w:tc>
          <w:tcPr>
            <w:tcW w:w="2261" w:type="dxa"/>
          </w:tcPr>
          <w:p w14:paraId="0B571FF5" w14:textId="77777777" w:rsidR="00116210" w:rsidRDefault="00116210" w:rsidP="00116210">
            <w:pPr>
              <w:ind w:firstLine="0"/>
              <w:rPr>
                <w:lang w:val="en-US"/>
              </w:rPr>
            </w:pPr>
          </w:p>
        </w:tc>
      </w:tr>
      <w:tr w:rsidR="00116210" w14:paraId="4B467D7A" w14:textId="77777777" w:rsidTr="00116210">
        <w:tc>
          <w:tcPr>
            <w:tcW w:w="1399" w:type="dxa"/>
          </w:tcPr>
          <w:p w14:paraId="5F63D0FF" w14:textId="77777777" w:rsidR="00116210" w:rsidRDefault="00116210" w:rsidP="00116210">
            <w:pPr>
              <w:ind w:firstLine="0"/>
              <w:rPr>
                <w:lang w:val="en-US"/>
              </w:rPr>
            </w:pPr>
          </w:p>
        </w:tc>
        <w:tc>
          <w:tcPr>
            <w:tcW w:w="3505" w:type="dxa"/>
          </w:tcPr>
          <w:p w14:paraId="1355B0F7" w14:textId="76827602" w:rsidR="00116210" w:rsidRDefault="00116210" w:rsidP="00116210">
            <w:pPr>
              <w:ind w:firstLine="0"/>
              <w:rPr>
                <w:lang w:val="en-US"/>
              </w:rPr>
            </w:pPr>
            <w:r>
              <w:rPr>
                <w:lang w:val="en-US"/>
              </w:rPr>
              <w:t>ControllerGroup.m2m controllers</w:t>
            </w:r>
          </w:p>
        </w:tc>
        <w:tc>
          <w:tcPr>
            <w:tcW w:w="886" w:type="dxa"/>
          </w:tcPr>
          <w:p w14:paraId="59729D8A" w14:textId="77777777" w:rsidR="00116210" w:rsidRDefault="00116210" w:rsidP="00116210">
            <w:pPr>
              <w:ind w:firstLine="0"/>
              <w:rPr>
                <w:lang w:val="en-US"/>
              </w:rPr>
            </w:pPr>
          </w:p>
        </w:tc>
        <w:tc>
          <w:tcPr>
            <w:tcW w:w="1293" w:type="dxa"/>
          </w:tcPr>
          <w:p w14:paraId="1D129E9C" w14:textId="77777777" w:rsidR="00116210" w:rsidRDefault="00116210" w:rsidP="00116210">
            <w:pPr>
              <w:ind w:firstLine="0"/>
              <w:rPr>
                <w:lang w:val="en-US"/>
              </w:rPr>
            </w:pPr>
          </w:p>
        </w:tc>
        <w:tc>
          <w:tcPr>
            <w:tcW w:w="2261" w:type="dxa"/>
          </w:tcPr>
          <w:p w14:paraId="6E5B9A97" w14:textId="77777777" w:rsidR="00116210" w:rsidRDefault="00116210" w:rsidP="00116210">
            <w:pPr>
              <w:ind w:firstLine="0"/>
              <w:rPr>
                <w:lang w:val="en-US"/>
              </w:rPr>
            </w:pPr>
          </w:p>
        </w:tc>
      </w:tr>
      <w:tr w:rsidR="00116210" w14:paraId="4D463216" w14:textId="77777777" w:rsidTr="00116210">
        <w:tc>
          <w:tcPr>
            <w:tcW w:w="1399" w:type="dxa"/>
          </w:tcPr>
          <w:p w14:paraId="21500949" w14:textId="77777777" w:rsidR="00116210" w:rsidRDefault="00116210" w:rsidP="00116210">
            <w:pPr>
              <w:ind w:firstLine="0"/>
              <w:rPr>
                <w:lang w:val="en-US"/>
              </w:rPr>
            </w:pPr>
          </w:p>
        </w:tc>
        <w:tc>
          <w:tcPr>
            <w:tcW w:w="3505" w:type="dxa"/>
          </w:tcPr>
          <w:p w14:paraId="1681071F" w14:textId="77777777" w:rsidR="00116210" w:rsidRDefault="00116210" w:rsidP="00116210">
            <w:pPr>
              <w:ind w:firstLine="0"/>
              <w:rPr>
                <w:lang w:val="en-US"/>
              </w:rPr>
            </w:pPr>
          </w:p>
        </w:tc>
        <w:tc>
          <w:tcPr>
            <w:tcW w:w="886" w:type="dxa"/>
          </w:tcPr>
          <w:p w14:paraId="6EFADC51" w14:textId="77777777" w:rsidR="00116210" w:rsidRDefault="00116210" w:rsidP="00116210">
            <w:pPr>
              <w:ind w:firstLine="0"/>
              <w:rPr>
                <w:lang w:val="en-US"/>
              </w:rPr>
            </w:pPr>
          </w:p>
        </w:tc>
        <w:tc>
          <w:tcPr>
            <w:tcW w:w="1293" w:type="dxa"/>
          </w:tcPr>
          <w:p w14:paraId="28E30823" w14:textId="77777777" w:rsidR="00116210" w:rsidRDefault="00116210" w:rsidP="00116210">
            <w:pPr>
              <w:ind w:firstLine="0"/>
              <w:rPr>
                <w:lang w:val="en-US"/>
              </w:rPr>
            </w:pPr>
          </w:p>
        </w:tc>
        <w:tc>
          <w:tcPr>
            <w:tcW w:w="2261" w:type="dxa"/>
          </w:tcPr>
          <w:p w14:paraId="28BBF22B" w14:textId="77777777" w:rsidR="00116210" w:rsidRDefault="00116210" w:rsidP="00116210">
            <w:pPr>
              <w:ind w:firstLine="0"/>
              <w:rPr>
                <w:lang w:val="en-US"/>
              </w:rPr>
            </w:pPr>
          </w:p>
        </w:tc>
      </w:tr>
      <w:tr w:rsidR="00116210" w14:paraId="5F03A2AB" w14:textId="77777777" w:rsidTr="00116210">
        <w:tc>
          <w:tcPr>
            <w:tcW w:w="1399" w:type="dxa"/>
          </w:tcPr>
          <w:p w14:paraId="408F1334" w14:textId="77777777" w:rsidR="00116210" w:rsidRDefault="00116210" w:rsidP="00116210">
            <w:pPr>
              <w:ind w:firstLine="0"/>
              <w:rPr>
                <w:lang w:val="en-US"/>
              </w:rPr>
            </w:pPr>
          </w:p>
        </w:tc>
        <w:tc>
          <w:tcPr>
            <w:tcW w:w="3505" w:type="dxa"/>
          </w:tcPr>
          <w:p w14:paraId="4BE09791" w14:textId="77777777" w:rsidR="00116210" w:rsidRDefault="00116210" w:rsidP="00116210">
            <w:pPr>
              <w:ind w:firstLine="0"/>
              <w:rPr>
                <w:lang w:val="en-US"/>
              </w:rPr>
            </w:pPr>
          </w:p>
        </w:tc>
        <w:tc>
          <w:tcPr>
            <w:tcW w:w="886" w:type="dxa"/>
          </w:tcPr>
          <w:p w14:paraId="0223822D" w14:textId="77777777" w:rsidR="00116210" w:rsidRDefault="00116210" w:rsidP="00116210">
            <w:pPr>
              <w:ind w:firstLine="0"/>
              <w:rPr>
                <w:lang w:val="en-US"/>
              </w:rPr>
            </w:pPr>
          </w:p>
        </w:tc>
        <w:tc>
          <w:tcPr>
            <w:tcW w:w="1293" w:type="dxa"/>
          </w:tcPr>
          <w:p w14:paraId="2745AC6D" w14:textId="77777777" w:rsidR="00116210" w:rsidRDefault="00116210" w:rsidP="00116210">
            <w:pPr>
              <w:ind w:firstLine="0"/>
              <w:rPr>
                <w:lang w:val="en-US"/>
              </w:rPr>
            </w:pPr>
          </w:p>
        </w:tc>
        <w:tc>
          <w:tcPr>
            <w:tcW w:w="2261" w:type="dxa"/>
          </w:tcPr>
          <w:p w14:paraId="36F48E4B" w14:textId="77777777" w:rsidR="00116210" w:rsidRDefault="00116210" w:rsidP="00116210">
            <w:pPr>
              <w:ind w:firstLine="0"/>
              <w:rPr>
                <w:lang w:val="en-US"/>
              </w:rPr>
            </w:pPr>
          </w:p>
        </w:tc>
      </w:tr>
      <w:tr w:rsidR="00116210" w14:paraId="6EEF3785" w14:textId="77777777" w:rsidTr="00116210">
        <w:tc>
          <w:tcPr>
            <w:tcW w:w="1399" w:type="dxa"/>
          </w:tcPr>
          <w:p w14:paraId="6EDED416" w14:textId="77777777" w:rsidR="00116210" w:rsidRDefault="00116210" w:rsidP="00116210">
            <w:pPr>
              <w:ind w:firstLine="0"/>
              <w:rPr>
                <w:lang w:val="en-US"/>
              </w:rPr>
            </w:pPr>
          </w:p>
        </w:tc>
        <w:tc>
          <w:tcPr>
            <w:tcW w:w="3505" w:type="dxa"/>
          </w:tcPr>
          <w:p w14:paraId="757B31D8" w14:textId="77777777" w:rsidR="00116210" w:rsidRDefault="00116210" w:rsidP="00116210">
            <w:pPr>
              <w:ind w:firstLine="0"/>
              <w:rPr>
                <w:lang w:val="en-US"/>
              </w:rPr>
            </w:pPr>
          </w:p>
        </w:tc>
        <w:tc>
          <w:tcPr>
            <w:tcW w:w="886" w:type="dxa"/>
          </w:tcPr>
          <w:p w14:paraId="1234345E" w14:textId="77777777" w:rsidR="00116210" w:rsidRDefault="00116210" w:rsidP="00116210">
            <w:pPr>
              <w:ind w:firstLine="0"/>
              <w:rPr>
                <w:lang w:val="en-US"/>
              </w:rPr>
            </w:pPr>
          </w:p>
        </w:tc>
        <w:tc>
          <w:tcPr>
            <w:tcW w:w="1293" w:type="dxa"/>
          </w:tcPr>
          <w:p w14:paraId="77C9A83A" w14:textId="77777777" w:rsidR="00116210" w:rsidRDefault="00116210" w:rsidP="00116210">
            <w:pPr>
              <w:ind w:firstLine="0"/>
              <w:rPr>
                <w:lang w:val="en-US"/>
              </w:rPr>
            </w:pPr>
          </w:p>
        </w:tc>
        <w:tc>
          <w:tcPr>
            <w:tcW w:w="2261" w:type="dxa"/>
          </w:tcPr>
          <w:p w14:paraId="0E47AE1D" w14:textId="77777777" w:rsidR="00116210" w:rsidRDefault="00116210" w:rsidP="00116210">
            <w:pPr>
              <w:ind w:firstLine="0"/>
              <w:rPr>
                <w:lang w:val="en-US"/>
              </w:rPr>
            </w:pPr>
          </w:p>
        </w:tc>
      </w:tr>
      <w:tr w:rsidR="00116210" w14:paraId="2F747A65" w14:textId="77777777" w:rsidTr="00116210">
        <w:tc>
          <w:tcPr>
            <w:tcW w:w="1399" w:type="dxa"/>
          </w:tcPr>
          <w:p w14:paraId="7EEE90AE" w14:textId="77777777" w:rsidR="00116210" w:rsidRDefault="00116210" w:rsidP="00116210">
            <w:pPr>
              <w:ind w:firstLine="0"/>
              <w:rPr>
                <w:lang w:val="en-US"/>
              </w:rPr>
            </w:pPr>
          </w:p>
        </w:tc>
        <w:tc>
          <w:tcPr>
            <w:tcW w:w="3505" w:type="dxa"/>
          </w:tcPr>
          <w:p w14:paraId="213164D7" w14:textId="77777777" w:rsidR="00116210" w:rsidRDefault="00116210" w:rsidP="00116210">
            <w:pPr>
              <w:ind w:firstLine="0"/>
              <w:rPr>
                <w:lang w:val="en-US"/>
              </w:rPr>
            </w:pPr>
          </w:p>
        </w:tc>
        <w:tc>
          <w:tcPr>
            <w:tcW w:w="886" w:type="dxa"/>
          </w:tcPr>
          <w:p w14:paraId="7EF648DE" w14:textId="77777777" w:rsidR="00116210" w:rsidRDefault="00116210" w:rsidP="00116210">
            <w:pPr>
              <w:ind w:firstLine="0"/>
              <w:rPr>
                <w:lang w:val="en-US"/>
              </w:rPr>
            </w:pPr>
          </w:p>
        </w:tc>
        <w:tc>
          <w:tcPr>
            <w:tcW w:w="1293" w:type="dxa"/>
          </w:tcPr>
          <w:p w14:paraId="495678C4" w14:textId="77777777" w:rsidR="00116210" w:rsidRDefault="00116210" w:rsidP="00116210">
            <w:pPr>
              <w:ind w:firstLine="0"/>
              <w:rPr>
                <w:lang w:val="en-US"/>
              </w:rPr>
            </w:pPr>
          </w:p>
        </w:tc>
        <w:tc>
          <w:tcPr>
            <w:tcW w:w="2261" w:type="dxa"/>
          </w:tcPr>
          <w:p w14:paraId="1563C475" w14:textId="77777777" w:rsidR="00116210" w:rsidRDefault="00116210" w:rsidP="00116210">
            <w:pPr>
              <w:ind w:firstLine="0"/>
              <w:rPr>
                <w:lang w:val="en-US"/>
              </w:rPr>
            </w:pPr>
          </w:p>
        </w:tc>
      </w:tr>
      <w:tr w:rsidR="00116210" w14:paraId="50F5CD7C" w14:textId="77777777" w:rsidTr="00116210">
        <w:tc>
          <w:tcPr>
            <w:tcW w:w="1399" w:type="dxa"/>
          </w:tcPr>
          <w:p w14:paraId="157CD554" w14:textId="77777777" w:rsidR="00116210" w:rsidRDefault="00116210" w:rsidP="00116210">
            <w:pPr>
              <w:ind w:firstLine="0"/>
              <w:rPr>
                <w:lang w:val="en-US"/>
              </w:rPr>
            </w:pPr>
          </w:p>
        </w:tc>
        <w:tc>
          <w:tcPr>
            <w:tcW w:w="3505" w:type="dxa"/>
          </w:tcPr>
          <w:p w14:paraId="7110B268" w14:textId="77777777" w:rsidR="00116210" w:rsidRDefault="00116210" w:rsidP="00116210">
            <w:pPr>
              <w:ind w:firstLine="0"/>
              <w:rPr>
                <w:lang w:val="en-US"/>
              </w:rPr>
            </w:pPr>
          </w:p>
        </w:tc>
        <w:tc>
          <w:tcPr>
            <w:tcW w:w="886" w:type="dxa"/>
          </w:tcPr>
          <w:p w14:paraId="28993725" w14:textId="77777777" w:rsidR="00116210" w:rsidRDefault="00116210" w:rsidP="00116210">
            <w:pPr>
              <w:ind w:firstLine="0"/>
              <w:rPr>
                <w:lang w:val="en-US"/>
              </w:rPr>
            </w:pPr>
          </w:p>
        </w:tc>
        <w:tc>
          <w:tcPr>
            <w:tcW w:w="1293" w:type="dxa"/>
          </w:tcPr>
          <w:p w14:paraId="18E5478F" w14:textId="77777777" w:rsidR="00116210" w:rsidRDefault="00116210" w:rsidP="00116210">
            <w:pPr>
              <w:ind w:firstLine="0"/>
              <w:rPr>
                <w:lang w:val="en-US"/>
              </w:rPr>
            </w:pPr>
          </w:p>
        </w:tc>
        <w:tc>
          <w:tcPr>
            <w:tcW w:w="2261" w:type="dxa"/>
          </w:tcPr>
          <w:p w14:paraId="2EF6E682" w14:textId="77777777" w:rsidR="00116210" w:rsidRDefault="00116210" w:rsidP="00116210">
            <w:pPr>
              <w:ind w:firstLine="0"/>
              <w:rPr>
                <w:lang w:val="en-US"/>
              </w:rPr>
            </w:pPr>
          </w:p>
        </w:tc>
      </w:tr>
      <w:tr w:rsidR="00116210" w14:paraId="6AF17D55" w14:textId="77777777" w:rsidTr="00116210">
        <w:tc>
          <w:tcPr>
            <w:tcW w:w="1399" w:type="dxa"/>
          </w:tcPr>
          <w:p w14:paraId="6720BAA2" w14:textId="77777777" w:rsidR="00116210" w:rsidRDefault="00116210" w:rsidP="00116210">
            <w:pPr>
              <w:ind w:firstLine="0"/>
              <w:rPr>
                <w:lang w:val="en-US"/>
              </w:rPr>
            </w:pPr>
          </w:p>
        </w:tc>
        <w:tc>
          <w:tcPr>
            <w:tcW w:w="3505" w:type="dxa"/>
          </w:tcPr>
          <w:p w14:paraId="6DA4BDB4" w14:textId="77777777" w:rsidR="00116210" w:rsidRDefault="00116210" w:rsidP="00116210">
            <w:pPr>
              <w:ind w:firstLine="0"/>
              <w:rPr>
                <w:lang w:val="en-US"/>
              </w:rPr>
            </w:pPr>
          </w:p>
        </w:tc>
        <w:tc>
          <w:tcPr>
            <w:tcW w:w="886" w:type="dxa"/>
          </w:tcPr>
          <w:p w14:paraId="640E8EF6" w14:textId="77777777" w:rsidR="00116210" w:rsidRDefault="00116210" w:rsidP="00116210">
            <w:pPr>
              <w:ind w:firstLine="0"/>
              <w:rPr>
                <w:lang w:val="en-US"/>
              </w:rPr>
            </w:pPr>
          </w:p>
        </w:tc>
        <w:tc>
          <w:tcPr>
            <w:tcW w:w="1293" w:type="dxa"/>
          </w:tcPr>
          <w:p w14:paraId="1D8F54DA" w14:textId="77777777" w:rsidR="00116210" w:rsidRDefault="00116210" w:rsidP="00116210">
            <w:pPr>
              <w:ind w:firstLine="0"/>
              <w:rPr>
                <w:lang w:val="en-US"/>
              </w:rPr>
            </w:pPr>
          </w:p>
        </w:tc>
        <w:tc>
          <w:tcPr>
            <w:tcW w:w="2261" w:type="dxa"/>
          </w:tcPr>
          <w:p w14:paraId="1EB6EEBD" w14:textId="77777777" w:rsidR="00116210" w:rsidRDefault="00116210" w:rsidP="00116210">
            <w:pPr>
              <w:ind w:firstLine="0"/>
              <w:rPr>
                <w:lang w:val="en-US"/>
              </w:rPr>
            </w:pPr>
          </w:p>
        </w:tc>
      </w:tr>
      <w:tr w:rsidR="00116210" w14:paraId="23392BE2" w14:textId="77777777" w:rsidTr="00116210">
        <w:tc>
          <w:tcPr>
            <w:tcW w:w="1399" w:type="dxa"/>
          </w:tcPr>
          <w:p w14:paraId="0B7AECDE" w14:textId="77777777" w:rsidR="00116210" w:rsidRDefault="00116210" w:rsidP="00116210">
            <w:pPr>
              <w:ind w:firstLine="0"/>
              <w:rPr>
                <w:lang w:val="en-US"/>
              </w:rPr>
            </w:pPr>
          </w:p>
        </w:tc>
        <w:tc>
          <w:tcPr>
            <w:tcW w:w="3505" w:type="dxa"/>
          </w:tcPr>
          <w:p w14:paraId="05DDA6F1" w14:textId="77777777" w:rsidR="00116210" w:rsidRDefault="00116210" w:rsidP="00116210">
            <w:pPr>
              <w:ind w:firstLine="0"/>
              <w:rPr>
                <w:lang w:val="en-US"/>
              </w:rPr>
            </w:pPr>
          </w:p>
        </w:tc>
        <w:tc>
          <w:tcPr>
            <w:tcW w:w="886" w:type="dxa"/>
          </w:tcPr>
          <w:p w14:paraId="235A180F" w14:textId="77777777" w:rsidR="00116210" w:rsidRDefault="00116210" w:rsidP="00116210">
            <w:pPr>
              <w:ind w:firstLine="0"/>
              <w:rPr>
                <w:lang w:val="en-US"/>
              </w:rPr>
            </w:pPr>
          </w:p>
        </w:tc>
        <w:tc>
          <w:tcPr>
            <w:tcW w:w="1293" w:type="dxa"/>
          </w:tcPr>
          <w:p w14:paraId="5259CD3E" w14:textId="77777777" w:rsidR="00116210" w:rsidRDefault="00116210" w:rsidP="00116210">
            <w:pPr>
              <w:ind w:firstLine="0"/>
              <w:rPr>
                <w:lang w:val="en-US"/>
              </w:rPr>
            </w:pPr>
          </w:p>
        </w:tc>
        <w:tc>
          <w:tcPr>
            <w:tcW w:w="2261" w:type="dxa"/>
          </w:tcPr>
          <w:p w14:paraId="5A239C89" w14:textId="77777777" w:rsidR="00116210" w:rsidRDefault="00116210" w:rsidP="00116210">
            <w:pPr>
              <w:ind w:firstLine="0"/>
              <w:rPr>
                <w:lang w:val="en-US"/>
              </w:rPr>
            </w:pPr>
          </w:p>
        </w:tc>
      </w:tr>
      <w:tr w:rsidR="00116210" w14:paraId="674EE49B" w14:textId="77777777" w:rsidTr="00116210">
        <w:tc>
          <w:tcPr>
            <w:tcW w:w="1399" w:type="dxa"/>
          </w:tcPr>
          <w:p w14:paraId="1EFCF4DF" w14:textId="77777777" w:rsidR="00116210" w:rsidRDefault="00116210" w:rsidP="00116210">
            <w:pPr>
              <w:ind w:firstLine="0"/>
              <w:rPr>
                <w:lang w:val="en-US"/>
              </w:rPr>
            </w:pPr>
          </w:p>
        </w:tc>
        <w:tc>
          <w:tcPr>
            <w:tcW w:w="3505" w:type="dxa"/>
          </w:tcPr>
          <w:p w14:paraId="694AD24C" w14:textId="77777777" w:rsidR="00116210" w:rsidRDefault="00116210" w:rsidP="00116210">
            <w:pPr>
              <w:ind w:firstLine="0"/>
              <w:rPr>
                <w:lang w:val="en-US"/>
              </w:rPr>
            </w:pPr>
          </w:p>
        </w:tc>
        <w:tc>
          <w:tcPr>
            <w:tcW w:w="886" w:type="dxa"/>
          </w:tcPr>
          <w:p w14:paraId="76728BCB" w14:textId="77777777" w:rsidR="00116210" w:rsidRDefault="00116210" w:rsidP="00116210">
            <w:pPr>
              <w:ind w:firstLine="0"/>
              <w:rPr>
                <w:lang w:val="en-US"/>
              </w:rPr>
            </w:pPr>
          </w:p>
        </w:tc>
        <w:tc>
          <w:tcPr>
            <w:tcW w:w="1293" w:type="dxa"/>
          </w:tcPr>
          <w:p w14:paraId="2369D0F3" w14:textId="77777777" w:rsidR="00116210" w:rsidRDefault="00116210" w:rsidP="00116210">
            <w:pPr>
              <w:ind w:firstLine="0"/>
              <w:rPr>
                <w:lang w:val="en-US"/>
              </w:rPr>
            </w:pPr>
          </w:p>
        </w:tc>
        <w:tc>
          <w:tcPr>
            <w:tcW w:w="2261" w:type="dxa"/>
          </w:tcPr>
          <w:p w14:paraId="2D81CAD4" w14:textId="77777777" w:rsidR="00116210" w:rsidRDefault="00116210" w:rsidP="00116210">
            <w:pPr>
              <w:ind w:firstLine="0"/>
              <w:rPr>
                <w:lang w:val="en-US"/>
              </w:rPr>
            </w:pPr>
          </w:p>
        </w:tc>
      </w:tr>
      <w:tr w:rsidR="00116210" w14:paraId="63BE9C63" w14:textId="77777777" w:rsidTr="00116210">
        <w:tc>
          <w:tcPr>
            <w:tcW w:w="1399" w:type="dxa"/>
          </w:tcPr>
          <w:p w14:paraId="26F7786A" w14:textId="77777777" w:rsidR="00116210" w:rsidRDefault="00116210" w:rsidP="00116210">
            <w:pPr>
              <w:ind w:firstLine="0"/>
              <w:rPr>
                <w:lang w:val="en-US"/>
              </w:rPr>
            </w:pPr>
          </w:p>
        </w:tc>
        <w:tc>
          <w:tcPr>
            <w:tcW w:w="3505" w:type="dxa"/>
          </w:tcPr>
          <w:p w14:paraId="7ED34A9A" w14:textId="77777777" w:rsidR="00116210" w:rsidRDefault="00116210" w:rsidP="00116210">
            <w:pPr>
              <w:ind w:firstLine="0"/>
              <w:rPr>
                <w:lang w:val="en-US"/>
              </w:rPr>
            </w:pPr>
          </w:p>
        </w:tc>
        <w:tc>
          <w:tcPr>
            <w:tcW w:w="886" w:type="dxa"/>
          </w:tcPr>
          <w:p w14:paraId="0AE1FCD2" w14:textId="77777777" w:rsidR="00116210" w:rsidRDefault="00116210" w:rsidP="00116210">
            <w:pPr>
              <w:ind w:firstLine="0"/>
              <w:rPr>
                <w:lang w:val="en-US"/>
              </w:rPr>
            </w:pPr>
          </w:p>
        </w:tc>
        <w:tc>
          <w:tcPr>
            <w:tcW w:w="1293" w:type="dxa"/>
          </w:tcPr>
          <w:p w14:paraId="1AACB5F8" w14:textId="77777777" w:rsidR="00116210" w:rsidRDefault="00116210" w:rsidP="00116210">
            <w:pPr>
              <w:ind w:firstLine="0"/>
              <w:rPr>
                <w:lang w:val="en-US"/>
              </w:rPr>
            </w:pPr>
          </w:p>
        </w:tc>
        <w:tc>
          <w:tcPr>
            <w:tcW w:w="2261" w:type="dxa"/>
          </w:tcPr>
          <w:p w14:paraId="6ECDAEFA" w14:textId="77777777" w:rsidR="00116210" w:rsidRDefault="00116210" w:rsidP="00116210">
            <w:pPr>
              <w:ind w:firstLine="0"/>
              <w:rPr>
                <w:lang w:val="en-US"/>
              </w:rPr>
            </w:pPr>
          </w:p>
        </w:tc>
      </w:tr>
      <w:tr w:rsidR="00116210" w14:paraId="6748CB4A" w14:textId="77777777" w:rsidTr="00116210">
        <w:tc>
          <w:tcPr>
            <w:tcW w:w="1399" w:type="dxa"/>
          </w:tcPr>
          <w:p w14:paraId="4FE849FC" w14:textId="77777777" w:rsidR="00116210" w:rsidRDefault="00116210" w:rsidP="00116210">
            <w:pPr>
              <w:ind w:firstLine="0"/>
              <w:rPr>
                <w:lang w:val="en-US"/>
              </w:rPr>
            </w:pPr>
          </w:p>
        </w:tc>
        <w:tc>
          <w:tcPr>
            <w:tcW w:w="3505" w:type="dxa"/>
          </w:tcPr>
          <w:p w14:paraId="1D6B2D18" w14:textId="77777777" w:rsidR="00116210" w:rsidRDefault="00116210" w:rsidP="00116210">
            <w:pPr>
              <w:ind w:firstLine="0"/>
              <w:rPr>
                <w:lang w:val="en-US"/>
              </w:rPr>
            </w:pPr>
          </w:p>
        </w:tc>
        <w:tc>
          <w:tcPr>
            <w:tcW w:w="886" w:type="dxa"/>
          </w:tcPr>
          <w:p w14:paraId="33ADB322" w14:textId="77777777" w:rsidR="00116210" w:rsidRDefault="00116210" w:rsidP="00116210">
            <w:pPr>
              <w:ind w:firstLine="0"/>
              <w:rPr>
                <w:lang w:val="en-US"/>
              </w:rPr>
            </w:pPr>
          </w:p>
        </w:tc>
        <w:tc>
          <w:tcPr>
            <w:tcW w:w="1293" w:type="dxa"/>
          </w:tcPr>
          <w:p w14:paraId="29BDE8C8" w14:textId="77777777" w:rsidR="00116210" w:rsidRDefault="00116210" w:rsidP="00116210">
            <w:pPr>
              <w:ind w:firstLine="0"/>
              <w:rPr>
                <w:lang w:val="en-US"/>
              </w:rPr>
            </w:pPr>
          </w:p>
        </w:tc>
        <w:tc>
          <w:tcPr>
            <w:tcW w:w="2261" w:type="dxa"/>
          </w:tcPr>
          <w:p w14:paraId="75981ACB" w14:textId="77777777" w:rsidR="00116210" w:rsidRDefault="00116210" w:rsidP="00116210">
            <w:pPr>
              <w:ind w:firstLine="0"/>
              <w:rPr>
                <w:lang w:val="en-US"/>
              </w:rPr>
            </w:pPr>
          </w:p>
        </w:tc>
      </w:tr>
      <w:tr w:rsidR="00116210" w14:paraId="1A2821BE" w14:textId="77777777" w:rsidTr="00116210">
        <w:tc>
          <w:tcPr>
            <w:tcW w:w="1399" w:type="dxa"/>
          </w:tcPr>
          <w:p w14:paraId="53280C16" w14:textId="77777777" w:rsidR="00116210" w:rsidRDefault="00116210" w:rsidP="00116210">
            <w:pPr>
              <w:ind w:firstLine="0"/>
              <w:rPr>
                <w:lang w:val="en-US"/>
              </w:rPr>
            </w:pPr>
          </w:p>
        </w:tc>
        <w:tc>
          <w:tcPr>
            <w:tcW w:w="3505" w:type="dxa"/>
          </w:tcPr>
          <w:p w14:paraId="42648E0B" w14:textId="77777777" w:rsidR="00116210" w:rsidRDefault="00116210" w:rsidP="00116210">
            <w:pPr>
              <w:ind w:firstLine="0"/>
              <w:rPr>
                <w:lang w:val="en-US"/>
              </w:rPr>
            </w:pPr>
          </w:p>
        </w:tc>
        <w:tc>
          <w:tcPr>
            <w:tcW w:w="886" w:type="dxa"/>
          </w:tcPr>
          <w:p w14:paraId="26AA24F9" w14:textId="77777777" w:rsidR="00116210" w:rsidRDefault="00116210" w:rsidP="00116210">
            <w:pPr>
              <w:ind w:firstLine="0"/>
              <w:rPr>
                <w:lang w:val="en-US"/>
              </w:rPr>
            </w:pPr>
          </w:p>
        </w:tc>
        <w:tc>
          <w:tcPr>
            <w:tcW w:w="1293" w:type="dxa"/>
          </w:tcPr>
          <w:p w14:paraId="68592A4A" w14:textId="77777777" w:rsidR="00116210" w:rsidRDefault="00116210" w:rsidP="00116210">
            <w:pPr>
              <w:ind w:firstLine="0"/>
              <w:rPr>
                <w:lang w:val="en-US"/>
              </w:rPr>
            </w:pPr>
          </w:p>
        </w:tc>
        <w:tc>
          <w:tcPr>
            <w:tcW w:w="2261" w:type="dxa"/>
          </w:tcPr>
          <w:p w14:paraId="3FB83DD0" w14:textId="77777777" w:rsidR="00116210" w:rsidRDefault="00116210" w:rsidP="00116210">
            <w:pPr>
              <w:ind w:firstLine="0"/>
              <w:rPr>
                <w:lang w:val="en-US"/>
              </w:rPr>
            </w:pPr>
          </w:p>
        </w:tc>
      </w:tr>
      <w:tr w:rsidR="00116210" w14:paraId="3DAE3945" w14:textId="77777777" w:rsidTr="00116210">
        <w:tc>
          <w:tcPr>
            <w:tcW w:w="1399" w:type="dxa"/>
          </w:tcPr>
          <w:p w14:paraId="629557FA" w14:textId="293276B7" w:rsidR="00116210" w:rsidRDefault="00116210" w:rsidP="00116210">
            <w:pPr>
              <w:ind w:firstLine="0"/>
              <w:rPr>
                <w:lang w:val="en-US"/>
              </w:rPr>
            </w:pPr>
          </w:p>
        </w:tc>
        <w:tc>
          <w:tcPr>
            <w:tcW w:w="3505" w:type="dxa"/>
          </w:tcPr>
          <w:p w14:paraId="165CF554" w14:textId="77777777" w:rsidR="00116210" w:rsidRDefault="00116210" w:rsidP="00116210">
            <w:pPr>
              <w:ind w:firstLine="0"/>
              <w:rPr>
                <w:lang w:val="en-US"/>
              </w:rPr>
            </w:pPr>
          </w:p>
        </w:tc>
        <w:tc>
          <w:tcPr>
            <w:tcW w:w="886" w:type="dxa"/>
          </w:tcPr>
          <w:p w14:paraId="073C5363" w14:textId="77777777" w:rsidR="00116210" w:rsidRDefault="00116210" w:rsidP="00116210">
            <w:pPr>
              <w:ind w:firstLine="0"/>
              <w:rPr>
                <w:lang w:val="en-US"/>
              </w:rPr>
            </w:pPr>
          </w:p>
        </w:tc>
        <w:tc>
          <w:tcPr>
            <w:tcW w:w="1293" w:type="dxa"/>
          </w:tcPr>
          <w:p w14:paraId="3057B576" w14:textId="77777777" w:rsidR="00116210" w:rsidRDefault="00116210" w:rsidP="00116210">
            <w:pPr>
              <w:ind w:firstLine="0"/>
              <w:rPr>
                <w:lang w:val="en-US"/>
              </w:rPr>
            </w:pPr>
          </w:p>
        </w:tc>
        <w:tc>
          <w:tcPr>
            <w:tcW w:w="2261" w:type="dxa"/>
          </w:tcPr>
          <w:p w14:paraId="2FD9480F" w14:textId="77777777" w:rsidR="00116210" w:rsidRDefault="00116210" w:rsidP="00116210">
            <w:pPr>
              <w:ind w:firstLine="0"/>
              <w:rPr>
                <w:lang w:val="en-US"/>
              </w:rPr>
            </w:pPr>
          </w:p>
        </w:tc>
      </w:tr>
    </w:tbl>
    <w:p w14:paraId="19005481" w14:textId="7F594E73" w:rsidR="00116210" w:rsidRPr="00116210" w:rsidRDefault="00116210" w:rsidP="00116210">
      <w:pPr>
        <w:rPr>
          <w:lang w:val="en-US"/>
        </w:rPr>
      </w:pPr>
    </w:p>
    <w:p w14:paraId="2268909A" w14:textId="0C286866" w:rsidR="00592A90" w:rsidRDefault="00592A90" w:rsidP="001F3491">
      <w:pPr>
        <w:pStyle w:val="1"/>
      </w:pPr>
      <w:bookmarkStart w:id="121" w:name="_Toc135661750"/>
      <w:r>
        <w:lastRenderedPageBreak/>
        <w:t>Тестирование и проверка работоспособности программного средства</w:t>
      </w:r>
      <w:bookmarkEnd w:id="121"/>
    </w:p>
    <w:p w14:paraId="0539BDA4" w14:textId="2B672949" w:rsidR="00912DC7" w:rsidRPr="00912DC7" w:rsidRDefault="00912DC7" w:rsidP="00912DC7">
      <w:pPr>
        <w:ind w:firstLine="0"/>
      </w:pPr>
      <w:r>
        <w:t xml:space="preserve">Таблица 5.1 – Результаты тестирования приложения  </w:t>
      </w:r>
    </w:p>
    <w:tbl>
      <w:tblPr>
        <w:tblStyle w:val="af3"/>
        <w:tblW w:w="9351" w:type="dxa"/>
        <w:tblLook w:val="04A0" w:firstRow="1" w:lastRow="0" w:firstColumn="1" w:lastColumn="0" w:noHBand="0" w:noVBand="1"/>
        <w:tblPrChange w:id="122" w:author="grishynanash@gmail.com" w:date="2023-05-23T15:43:00Z">
          <w:tblPr>
            <w:tblStyle w:val="af3"/>
            <w:tblW w:w="9351" w:type="dxa"/>
            <w:tblLook w:val="04A0" w:firstRow="1" w:lastRow="0" w:firstColumn="1" w:lastColumn="0" w:noHBand="0" w:noVBand="1"/>
          </w:tblPr>
        </w:tblPrChange>
      </w:tblPr>
      <w:tblGrid>
        <w:gridCol w:w="2405"/>
        <w:gridCol w:w="3544"/>
        <w:gridCol w:w="3402"/>
        <w:tblGridChange w:id="123">
          <w:tblGrid>
            <w:gridCol w:w="2405"/>
            <w:gridCol w:w="3544"/>
            <w:gridCol w:w="3402"/>
          </w:tblGrid>
        </w:tblGridChange>
      </w:tblGrid>
      <w:tr w:rsidR="00856613" w14:paraId="52BF3C5A" w14:textId="77777777" w:rsidTr="00322EAA">
        <w:tc>
          <w:tcPr>
            <w:tcW w:w="2405" w:type="dxa"/>
            <w:vAlign w:val="center"/>
            <w:tcPrChange w:id="124" w:author="grishynanash@gmail.com" w:date="2023-05-23T15:43:00Z">
              <w:tcPr>
                <w:tcW w:w="2405" w:type="dxa"/>
              </w:tcPr>
            </w:tcPrChange>
          </w:tcPr>
          <w:p w14:paraId="0E37E217" w14:textId="5ED45B91" w:rsidR="00856613" w:rsidRPr="00912DC7" w:rsidRDefault="00856613" w:rsidP="00322EAA">
            <w:pPr>
              <w:ind w:firstLine="0"/>
              <w:jc w:val="center"/>
              <w:pPrChange w:id="125" w:author="grishynanash@gmail.com" w:date="2023-05-23T15:43:00Z">
                <w:pPr>
                  <w:ind w:firstLine="0"/>
                  <w:jc w:val="center"/>
                </w:pPr>
              </w:pPrChange>
            </w:pPr>
            <w:r>
              <w:t>Тестовая ситуация</w:t>
            </w:r>
          </w:p>
        </w:tc>
        <w:tc>
          <w:tcPr>
            <w:tcW w:w="3544" w:type="dxa"/>
            <w:vAlign w:val="center"/>
            <w:tcPrChange w:id="126" w:author="grishynanash@gmail.com" w:date="2023-05-23T15:43:00Z">
              <w:tcPr>
                <w:tcW w:w="3544" w:type="dxa"/>
              </w:tcPr>
            </w:tcPrChange>
          </w:tcPr>
          <w:p w14:paraId="10E94EBF" w14:textId="2555F0CC" w:rsidR="00856613" w:rsidRPr="00912DC7" w:rsidRDefault="00856613" w:rsidP="00322EAA">
            <w:pPr>
              <w:ind w:firstLine="0"/>
              <w:jc w:val="center"/>
              <w:pPrChange w:id="127" w:author="grishynanash@gmail.com" w:date="2023-05-23T15:43:00Z">
                <w:pPr>
                  <w:ind w:firstLine="0"/>
                  <w:jc w:val="center"/>
                </w:pPr>
              </w:pPrChange>
            </w:pPr>
            <w:r>
              <w:t>Ожидаемый результат</w:t>
            </w:r>
          </w:p>
        </w:tc>
        <w:tc>
          <w:tcPr>
            <w:tcW w:w="3402" w:type="dxa"/>
            <w:vAlign w:val="center"/>
            <w:tcPrChange w:id="128" w:author="grishynanash@gmail.com" w:date="2023-05-23T15:43:00Z">
              <w:tcPr>
                <w:tcW w:w="3402" w:type="dxa"/>
              </w:tcPr>
            </w:tcPrChange>
          </w:tcPr>
          <w:p w14:paraId="617EA650" w14:textId="5CD7C263" w:rsidR="00856613" w:rsidRPr="00912DC7" w:rsidRDefault="006554B7" w:rsidP="00322EAA">
            <w:pPr>
              <w:ind w:firstLine="0"/>
              <w:jc w:val="center"/>
              <w:pPrChange w:id="129" w:author="grishynanash@gmail.com" w:date="2023-05-23T15:43:00Z">
                <w:pPr>
                  <w:ind w:firstLine="0"/>
                  <w:jc w:val="center"/>
                </w:pPr>
              </w:pPrChange>
            </w:pPr>
            <w:r>
              <w:t>Полученный результат</w:t>
            </w:r>
          </w:p>
        </w:tc>
      </w:tr>
      <w:tr w:rsidR="00856613" w14:paraId="6941B2C8" w14:textId="77777777" w:rsidTr="00856613">
        <w:tc>
          <w:tcPr>
            <w:tcW w:w="2405" w:type="dxa"/>
          </w:tcPr>
          <w:p w14:paraId="0D7B3B1D" w14:textId="06637EAC" w:rsidR="00856613" w:rsidRPr="000A3BF8" w:rsidRDefault="00856613" w:rsidP="000A3BF8">
            <w:pPr>
              <w:ind w:firstLine="0"/>
              <w:jc w:val="left"/>
            </w:pPr>
            <w:r>
              <w:t>1 Авторизация администратора</w:t>
            </w:r>
          </w:p>
        </w:tc>
        <w:tc>
          <w:tcPr>
            <w:tcW w:w="3544" w:type="dxa"/>
          </w:tcPr>
          <w:p w14:paraId="4B978906" w14:textId="00D8D4F3" w:rsidR="00856613" w:rsidRPr="000A3BF8" w:rsidRDefault="00856613" w:rsidP="000A3BF8">
            <w:pPr>
              <w:ind w:firstLine="0"/>
              <w:jc w:val="left"/>
            </w:pPr>
            <w:r>
              <w:t>Переход на страницу администратора, изменение меню администратора</w:t>
            </w:r>
          </w:p>
        </w:tc>
        <w:tc>
          <w:tcPr>
            <w:tcW w:w="3402" w:type="dxa"/>
          </w:tcPr>
          <w:p w14:paraId="0F707B95" w14:textId="02927A8A" w:rsidR="00856613" w:rsidRPr="000A3BF8" w:rsidRDefault="00856613" w:rsidP="000A3BF8">
            <w:pPr>
              <w:ind w:firstLine="0"/>
              <w:jc w:val="left"/>
            </w:pPr>
            <w:r>
              <w:t>Переход на страницу администратора, изменение меню администратора</w:t>
            </w:r>
          </w:p>
        </w:tc>
      </w:tr>
      <w:tr w:rsidR="00856613" w14:paraId="21BCE044" w14:textId="77777777" w:rsidTr="00856613">
        <w:tc>
          <w:tcPr>
            <w:tcW w:w="2405" w:type="dxa"/>
          </w:tcPr>
          <w:p w14:paraId="021A5B28" w14:textId="3DAF46BC" w:rsidR="00856613" w:rsidRDefault="00856613" w:rsidP="000A3BF8">
            <w:pPr>
              <w:ind w:firstLine="0"/>
              <w:jc w:val="left"/>
            </w:pPr>
            <w:r>
              <w:t>2 Авторизация пользователя</w:t>
            </w:r>
          </w:p>
        </w:tc>
        <w:tc>
          <w:tcPr>
            <w:tcW w:w="3544" w:type="dxa"/>
          </w:tcPr>
          <w:p w14:paraId="21F959AD" w14:textId="77777777" w:rsidR="00856613" w:rsidRDefault="00856613" w:rsidP="000A3BF8">
            <w:pPr>
              <w:ind w:firstLine="0"/>
              <w:jc w:val="left"/>
            </w:pPr>
            <w:r>
              <w:t>Переход на страницу пользователя,</w:t>
            </w:r>
          </w:p>
          <w:p w14:paraId="4827CC19" w14:textId="7CC4A453" w:rsidR="00856613" w:rsidRDefault="00856613" w:rsidP="000A3BF8">
            <w:pPr>
              <w:ind w:firstLine="0"/>
              <w:jc w:val="left"/>
            </w:pPr>
            <w:r>
              <w:t xml:space="preserve">изменение меню пользователя </w:t>
            </w:r>
          </w:p>
        </w:tc>
        <w:tc>
          <w:tcPr>
            <w:tcW w:w="3402" w:type="dxa"/>
          </w:tcPr>
          <w:p w14:paraId="39CDA843" w14:textId="5F6545A8" w:rsidR="00856613" w:rsidRDefault="00856613" w:rsidP="000A3BF8">
            <w:pPr>
              <w:ind w:firstLine="0"/>
              <w:jc w:val="left"/>
            </w:pPr>
            <w:r>
              <w:t>Переход на страницу пользователя, изменение меню пользователя</w:t>
            </w:r>
          </w:p>
        </w:tc>
      </w:tr>
      <w:tr w:rsidR="00856613" w14:paraId="22964542" w14:textId="77777777" w:rsidTr="00856613">
        <w:tc>
          <w:tcPr>
            <w:tcW w:w="2405" w:type="dxa"/>
          </w:tcPr>
          <w:p w14:paraId="3930ACF2" w14:textId="7A1F5D18" w:rsidR="00856613" w:rsidRPr="000A3BF8" w:rsidRDefault="00856613" w:rsidP="000A3BF8">
            <w:pPr>
              <w:ind w:firstLine="0"/>
              <w:jc w:val="left"/>
            </w:pPr>
            <w:r>
              <w:t>3 Выход из системы</w:t>
            </w:r>
          </w:p>
        </w:tc>
        <w:tc>
          <w:tcPr>
            <w:tcW w:w="3544" w:type="dxa"/>
          </w:tcPr>
          <w:p w14:paraId="708DD244" w14:textId="07F77E6A" w:rsidR="00856613" w:rsidRDefault="00856613" w:rsidP="000A3BF8">
            <w:pPr>
              <w:ind w:firstLine="0"/>
              <w:jc w:val="left"/>
            </w:pPr>
            <w:r>
              <w:t>Переход на начальную страницу</w:t>
            </w:r>
          </w:p>
        </w:tc>
        <w:tc>
          <w:tcPr>
            <w:tcW w:w="3402" w:type="dxa"/>
          </w:tcPr>
          <w:p w14:paraId="0BC869FA" w14:textId="3E5453B8" w:rsidR="00856613" w:rsidRDefault="00856613" w:rsidP="000A3BF8">
            <w:pPr>
              <w:ind w:firstLine="0"/>
              <w:jc w:val="left"/>
            </w:pPr>
            <w:r>
              <w:t>Переход на начальную страницу</w:t>
            </w:r>
          </w:p>
        </w:tc>
      </w:tr>
      <w:tr w:rsidR="00856613" w14:paraId="3EE6D717" w14:textId="77777777" w:rsidTr="00856613">
        <w:tc>
          <w:tcPr>
            <w:tcW w:w="2405" w:type="dxa"/>
          </w:tcPr>
          <w:p w14:paraId="3C7C2D98" w14:textId="2DE963B9" w:rsidR="00856613" w:rsidRDefault="00856613" w:rsidP="000A3BF8">
            <w:pPr>
              <w:ind w:firstLine="0"/>
              <w:jc w:val="left"/>
            </w:pPr>
            <w:r>
              <w:t>4 Просмотра пользователей</w:t>
            </w:r>
          </w:p>
        </w:tc>
        <w:tc>
          <w:tcPr>
            <w:tcW w:w="3544" w:type="dxa"/>
          </w:tcPr>
          <w:p w14:paraId="7E4B86DE" w14:textId="1FE3F2BF" w:rsidR="00856613" w:rsidRDefault="00856613" w:rsidP="000A3BF8">
            <w:pPr>
              <w:ind w:firstLine="0"/>
              <w:jc w:val="left"/>
            </w:pPr>
            <w:r>
              <w:t>Открылась страница пользователей</w:t>
            </w:r>
          </w:p>
        </w:tc>
        <w:tc>
          <w:tcPr>
            <w:tcW w:w="3402" w:type="dxa"/>
          </w:tcPr>
          <w:p w14:paraId="3281F6D3" w14:textId="15FBCFEA" w:rsidR="00856613" w:rsidRDefault="00856613" w:rsidP="000A3BF8">
            <w:pPr>
              <w:ind w:firstLine="0"/>
              <w:jc w:val="left"/>
            </w:pPr>
            <w:r>
              <w:t>Открылась страница пользователей</w:t>
            </w:r>
          </w:p>
        </w:tc>
      </w:tr>
      <w:tr w:rsidR="00856613" w14:paraId="0900F89B" w14:textId="77777777" w:rsidTr="00856613">
        <w:tc>
          <w:tcPr>
            <w:tcW w:w="2405" w:type="dxa"/>
          </w:tcPr>
          <w:p w14:paraId="3DC923AF" w14:textId="58493E6B" w:rsidR="00856613" w:rsidRDefault="00856613" w:rsidP="002C0EDD">
            <w:pPr>
              <w:ind w:firstLine="0"/>
              <w:jc w:val="left"/>
            </w:pPr>
            <w:r>
              <w:t xml:space="preserve">5 Просмотр доступных пользовательских </w:t>
            </w:r>
            <w:r w:rsidR="002C0EDD">
              <w:t>групп</w:t>
            </w:r>
          </w:p>
        </w:tc>
        <w:tc>
          <w:tcPr>
            <w:tcW w:w="3544" w:type="dxa"/>
          </w:tcPr>
          <w:p w14:paraId="686ACCCF" w14:textId="1FEF5C26" w:rsidR="00856613" w:rsidRDefault="00856613" w:rsidP="000A3BF8">
            <w:pPr>
              <w:ind w:firstLine="0"/>
              <w:jc w:val="left"/>
            </w:pPr>
            <w:r>
              <w:t xml:space="preserve">Отображение списка доступных </w:t>
            </w:r>
            <w:r w:rsidR="002C0EDD">
              <w:t xml:space="preserve">групп </w:t>
            </w:r>
            <w:r>
              <w:t>для добавления для пользователя</w:t>
            </w:r>
          </w:p>
        </w:tc>
        <w:tc>
          <w:tcPr>
            <w:tcW w:w="3402" w:type="dxa"/>
          </w:tcPr>
          <w:p w14:paraId="6440120A" w14:textId="61A7D7E2" w:rsidR="00856613" w:rsidRDefault="00856613" w:rsidP="000A3BF8">
            <w:pPr>
              <w:ind w:firstLine="0"/>
              <w:jc w:val="left"/>
            </w:pPr>
            <w:r>
              <w:t xml:space="preserve">Список доступных </w:t>
            </w:r>
            <w:r w:rsidR="002C0EDD">
              <w:t xml:space="preserve">групп </w:t>
            </w:r>
            <w:r>
              <w:t>для пользователя</w:t>
            </w:r>
          </w:p>
        </w:tc>
      </w:tr>
      <w:tr w:rsidR="00856613" w:rsidRPr="00F87C65" w14:paraId="46A93757" w14:textId="77777777" w:rsidTr="00856613">
        <w:tc>
          <w:tcPr>
            <w:tcW w:w="2405" w:type="dxa"/>
          </w:tcPr>
          <w:p w14:paraId="0FF703FB" w14:textId="15AD38C1" w:rsidR="00856613" w:rsidRDefault="00856613" w:rsidP="000A3BF8">
            <w:pPr>
              <w:ind w:firstLine="0"/>
              <w:jc w:val="left"/>
            </w:pPr>
            <w:r>
              <w:t>6 Добавление пользователя в группу</w:t>
            </w:r>
          </w:p>
        </w:tc>
        <w:tc>
          <w:tcPr>
            <w:tcW w:w="3544" w:type="dxa"/>
          </w:tcPr>
          <w:p w14:paraId="1ADC88E2" w14:textId="17026D40" w:rsidR="00856613" w:rsidRDefault="00856613" w:rsidP="000A3BF8">
            <w:pPr>
              <w:ind w:firstLine="0"/>
              <w:jc w:val="left"/>
            </w:pPr>
            <w:r>
              <w:t>Добавление пользователя в группу, обновление таблицы с пользователями</w:t>
            </w:r>
          </w:p>
        </w:tc>
        <w:tc>
          <w:tcPr>
            <w:tcW w:w="3402" w:type="dxa"/>
          </w:tcPr>
          <w:p w14:paraId="197C0A70" w14:textId="445B8AB8" w:rsidR="00856613" w:rsidRDefault="00856613" w:rsidP="000A3BF8">
            <w:pPr>
              <w:ind w:firstLine="0"/>
              <w:jc w:val="left"/>
            </w:pPr>
            <w:r>
              <w:t>Пользователь добавлен в группу, обновилась таблица с группами</w:t>
            </w:r>
          </w:p>
        </w:tc>
      </w:tr>
      <w:tr w:rsidR="00856613" w:rsidRPr="00F87C65" w14:paraId="4B037AEC" w14:textId="77777777" w:rsidTr="00856613">
        <w:tc>
          <w:tcPr>
            <w:tcW w:w="2405" w:type="dxa"/>
          </w:tcPr>
          <w:p w14:paraId="61E8B802" w14:textId="359AAC8A" w:rsidR="00856613" w:rsidRDefault="00856613" w:rsidP="000A3BF8">
            <w:pPr>
              <w:ind w:firstLine="0"/>
              <w:jc w:val="left"/>
            </w:pPr>
            <w:r>
              <w:t>7 Удаление пользователя из группы</w:t>
            </w:r>
          </w:p>
        </w:tc>
        <w:tc>
          <w:tcPr>
            <w:tcW w:w="3544" w:type="dxa"/>
          </w:tcPr>
          <w:p w14:paraId="5F595615" w14:textId="21139EB6" w:rsidR="00856613" w:rsidRPr="00F625A6" w:rsidRDefault="00856613" w:rsidP="000A3BF8">
            <w:pPr>
              <w:ind w:firstLine="0"/>
              <w:jc w:val="left"/>
            </w:pPr>
            <w:r>
              <w:t>Удаление пользователя из группы, обновление таблицы с пользователями</w:t>
            </w:r>
          </w:p>
        </w:tc>
        <w:tc>
          <w:tcPr>
            <w:tcW w:w="3402" w:type="dxa"/>
          </w:tcPr>
          <w:p w14:paraId="01483AC6" w14:textId="6131CD03" w:rsidR="00856613" w:rsidRDefault="00856613" w:rsidP="000A3BF8">
            <w:pPr>
              <w:ind w:firstLine="0"/>
              <w:jc w:val="left"/>
            </w:pPr>
            <w:r>
              <w:t>Пользователь удален из группы, таблица с пользователями удалилась</w:t>
            </w:r>
          </w:p>
        </w:tc>
      </w:tr>
      <w:tr w:rsidR="00856613" w:rsidRPr="00F87C65" w14:paraId="46E90BE4" w14:textId="77777777" w:rsidTr="00856613">
        <w:tc>
          <w:tcPr>
            <w:tcW w:w="2405" w:type="dxa"/>
          </w:tcPr>
          <w:p w14:paraId="102581BA" w14:textId="528BEB7D" w:rsidR="00856613" w:rsidRDefault="00856613" w:rsidP="00F625A6">
            <w:pPr>
              <w:ind w:firstLine="0"/>
              <w:jc w:val="left"/>
            </w:pPr>
            <w:r>
              <w:t>8 Удаление пользователя из группы администраторов</w:t>
            </w:r>
          </w:p>
        </w:tc>
        <w:tc>
          <w:tcPr>
            <w:tcW w:w="3544" w:type="dxa"/>
          </w:tcPr>
          <w:p w14:paraId="1DF68F62" w14:textId="34DBDD8F" w:rsidR="00856613" w:rsidRDefault="00856613" w:rsidP="000A3BF8">
            <w:pPr>
              <w:ind w:firstLine="0"/>
              <w:jc w:val="left"/>
            </w:pPr>
            <w:r>
              <w:t>Удаление пользователя из группы администраторов, обновление таблицы пользователей</w:t>
            </w:r>
          </w:p>
        </w:tc>
        <w:tc>
          <w:tcPr>
            <w:tcW w:w="3402" w:type="dxa"/>
          </w:tcPr>
          <w:p w14:paraId="16E76A63" w14:textId="7BA394B2" w:rsidR="00856613" w:rsidRDefault="00856613" w:rsidP="000A3BF8">
            <w:pPr>
              <w:ind w:firstLine="0"/>
              <w:jc w:val="left"/>
            </w:pPr>
            <w:r>
              <w:t>Пользователь удален из группы администраторов, таблица с пользователями удалилась</w:t>
            </w:r>
          </w:p>
        </w:tc>
      </w:tr>
      <w:tr w:rsidR="00856613" w:rsidRPr="00F87C65" w14:paraId="3DB0ED35" w14:textId="77777777" w:rsidTr="00856613">
        <w:tc>
          <w:tcPr>
            <w:tcW w:w="2405" w:type="dxa"/>
          </w:tcPr>
          <w:p w14:paraId="56D4DF22" w14:textId="338F8421" w:rsidR="00856613" w:rsidRDefault="00856613" w:rsidP="005214A2">
            <w:pPr>
              <w:ind w:firstLine="0"/>
              <w:jc w:val="left"/>
            </w:pPr>
            <w:r>
              <w:t>9</w:t>
            </w:r>
            <w:r w:rsidRPr="005214A2">
              <w:t xml:space="preserve"> </w:t>
            </w:r>
            <w:r>
              <w:t>Удаление последнего пользователя из группы администраторов</w:t>
            </w:r>
          </w:p>
        </w:tc>
        <w:tc>
          <w:tcPr>
            <w:tcW w:w="3544" w:type="dxa"/>
          </w:tcPr>
          <w:p w14:paraId="53EEAC15" w14:textId="699A130F" w:rsidR="00856613" w:rsidRDefault="00856613" w:rsidP="005214A2">
            <w:pPr>
              <w:ind w:firstLine="0"/>
              <w:jc w:val="left"/>
            </w:pPr>
            <w:r>
              <w:t>Возврат ошибки, о невозможности удалить пользователя из группы</w:t>
            </w:r>
          </w:p>
        </w:tc>
        <w:tc>
          <w:tcPr>
            <w:tcW w:w="3402" w:type="dxa"/>
          </w:tcPr>
          <w:p w14:paraId="064C71A8" w14:textId="1515879D" w:rsidR="00856613" w:rsidRDefault="00856613" w:rsidP="005214A2">
            <w:pPr>
              <w:ind w:firstLine="0"/>
              <w:jc w:val="left"/>
            </w:pPr>
            <w:r>
              <w:t>Возврат ошибки, о невозможности удалить пользователя из группы</w:t>
            </w:r>
          </w:p>
        </w:tc>
      </w:tr>
      <w:tr w:rsidR="00856613" w:rsidRPr="00F87C65" w14:paraId="033FC6AA" w14:textId="77777777" w:rsidTr="00856613">
        <w:tc>
          <w:tcPr>
            <w:tcW w:w="2405" w:type="dxa"/>
            <w:tcBorders>
              <w:bottom w:val="single" w:sz="4" w:space="0" w:color="auto"/>
            </w:tcBorders>
          </w:tcPr>
          <w:p w14:paraId="35BB4CC7" w14:textId="44CFD84B" w:rsidR="00856613" w:rsidRPr="005214A2" w:rsidRDefault="00856613" w:rsidP="00AF1F11">
            <w:pPr>
              <w:ind w:firstLine="0"/>
              <w:jc w:val="left"/>
            </w:pPr>
            <w:r>
              <w:rPr>
                <w:lang w:val="en-US"/>
              </w:rPr>
              <w:t xml:space="preserve">10 </w:t>
            </w:r>
            <w:r>
              <w:t>Удаление администратора</w:t>
            </w:r>
          </w:p>
        </w:tc>
        <w:tc>
          <w:tcPr>
            <w:tcW w:w="3544" w:type="dxa"/>
            <w:tcBorders>
              <w:bottom w:val="single" w:sz="4" w:space="0" w:color="auto"/>
            </w:tcBorders>
          </w:tcPr>
          <w:p w14:paraId="77C12EFD" w14:textId="4D750525" w:rsidR="00856613" w:rsidRDefault="00856613" w:rsidP="00AF1F11">
            <w:pPr>
              <w:ind w:firstLine="0"/>
              <w:jc w:val="left"/>
            </w:pPr>
            <w:r>
              <w:t>Администратор не удален</w:t>
            </w:r>
          </w:p>
        </w:tc>
        <w:tc>
          <w:tcPr>
            <w:tcW w:w="3402" w:type="dxa"/>
            <w:tcBorders>
              <w:bottom w:val="single" w:sz="4" w:space="0" w:color="auto"/>
            </w:tcBorders>
          </w:tcPr>
          <w:p w14:paraId="4934A236" w14:textId="371B0A6F" w:rsidR="00856613" w:rsidRDefault="00856613" w:rsidP="00AF1F11">
            <w:pPr>
              <w:ind w:firstLine="0"/>
              <w:jc w:val="left"/>
            </w:pPr>
            <w:r>
              <w:t>Администратор не удален</w:t>
            </w:r>
          </w:p>
        </w:tc>
      </w:tr>
      <w:tr w:rsidR="00856613" w:rsidRPr="00F87C65" w14:paraId="45F92721" w14:textId="77777777" w:rsidTr="00856613">
        <w:tc>
          <w:tcPr>
            <w:tcW w:w="2405" w:type="dxa"/>
            <w:tcBorders>
              <w:bottom w:val="nil"/>
            </w:tcBorders>
          </w:tcPr>
          <w:p w14:paraId="2FD9D3EF" w14:textId="67346B43" w:rsidR="00856613" w:rsidRDefault="00856613" w:rsidP="00856613">
            <w:pPr>
              <w:ind w:firstLine="0"/>
              <w:jc w:val="left"/>
            </w:pPr>
            <w:r>
              <w:t>11 Просмотр пользовательских групп</w:t>
            </w:r>
          </w:p>
        </w:tc>
        <w:tc>
          <w:tcPr>
            <w:tcW w:w="3544" w:type="dxa"/>
            <w:tcBorders>
              <w:bottom w:val="nil"/>
            </w:tcBorders>
          </w:tcPr>
          <w:p w14:paraId="03458ACC" w14:textId="1191BBF7" w:rsidR="00856613" w:rsidRDefault="00856613" w:rsidP="00856613">
            <w:pPr>
              <w:ind w:firstLine="0"/>
              <w:jc w:val="left"/>
            </w:pPr>
            <w:r>
              <w:t>Отображение списка всех пользовательских групп</w:t>
            </w:r>
          </w:p>
        </w:tc>
        <w:tc>
          <w:tcPr>
            <w:tcW w:w="3402" w:type="dxa"/>
            <w:tcBorders>
              <w:bottom w:val="nil"/>
            </w:tcBorders>
          </w:tcPr>
          <w:p w14:paraId="1DEA70E1" w14:textId="372B611E" w:rsidR="00856613" w:rsidRDefault="00856613" w:rsidP="00856613">
            <w:pPr>
              <w:ind w:firstLine="0"/>
              <w:jc w:val="left"/>
            </w:pPr>
            <w:r>
              <w:t>Отображение списка всех пользовательских групп</w:t>
            </w:r>
          </w:p>
        </w:tc>
      </w:tr>
    </w:tbl>
    <w:p w14:paraId="43CBFC78" w14:textId="4724755D" w:rsidR="00912DC7" w:rsidRPr="00856613" w:rsidRDefault="00856613" w:rsidP="00856613">
      <w:pPr>
        <w:pStyle w:val="ad"/>
      </w:pPr>
      <w:r>
        <w:lastRenderedPageBreak/>
        <w:t>Продолжение таблицы 5.1</w:t>
      </w:r>
    </w:p>
    <w:tbl>
      <w:tblPr>
        <w:tblStyle w:val="af3"/>
        <w:tblW w:w="9351" w:type="dxa"/>
        <w:tblLook w:val="04A0" w:firstRow="1" w:lastRow="0" w:firstColumn="1" w:lastColumn="0" w:noHBand="0" w:noVBand="1"/>
        <w:tblPrChange w:id="130" w:author="grishynanash@gmail.com" w:date="2023-05-23T15:44:00Z">
          <w:tblPr>
            <w:tblStyle w:val="af3"/>
            <w:tblW w:w="9351" w:type="dxa"/>
            <w:tblLook w:val="04A0" w:firstRow="1" w:lastRow="0" w:firstColumn="1" w:lastColumn="0" w:noHBand="0" w:noVBand="1"/>
          </w:tblPr>
        </w:tblPrChange>
      </w:tblPr>
      <w:tblGrid>
        <w:gridCol w:w="2263"/>
        <w:gridCol w:w="3544"/>
        <w:gridCol w:w="3544"/>
        <w:tblGridChange w:id="131">
          <w:tblGrid>
            <w:gridCol w:w="2263"/>
            <w:gridCol w:w="3544"/>
            <w:gridCol w:w="3544"/>
          </w:tblGrid>
        </w:tblGridChange>
      </w:tblGrid>
      <w:tr w:rsidR="00856613" w14:paraId="2D0AB6BE" w14:textId="77777777" w:rsidTr="00322EAA">
        <w:tc>
          <w:tcPr>
            <w:tcW w:w="2263" w:type="dxa"/>
            <w:vAlign w:val="center"/>
            <w:tcPrChange w:id="132" w:author="grishynanash@gmail.com" w:date="2023-05-23T15:44:00Z">
              <w:tcPr>
                <w:tcW w:w="2263" w:type="dxa"/>
              </w:tcPr>
            </w:tcPrChange>
          </w:tcPr>
          <w:p w14:paraId="75E9022B" w14:textId="769F7068" w:rsidR="00856613" w:rsidRDefault="00856613" w:rsidP="00322EAA">
            <w:pPr>
              <w:ind w:firstLine="0"/>
              <w:jc w:val="center"/>
              <w:pPrChange w:id="133" w:author="grishynanash@gmail.com" w:date="2023-05-23T15:44:00Z">
                <w:pPr>
                  <w:ind w:firstLine="0"/>
                  <w:jc w:val="center"/>
                </w:pPr>
              </w:pPrChange>
            </w:pPr>
            <w:r>
              <w:t>Тестовая ситуация</w:t>
            </w:r>
          </w:p>
        </w:tc>
        <w:tc>
          <w:tcPr>
            <w:tcW w:w="3544" w:type="dxa"/>
            <w:vAlign w:val="center"/>
            <w:tcPrChange w:id="134" w:author="grishynanash@gmail.com" w:date="2023-05-23T15:44:00Z">
              <w:tcPr>
                <w:tcW w:w="3544" w:type="dxa"/>
              </w:tcPr>
            </w:tcPrChange>
          </w:tcPr>
          <w:p w14:paraId="07052635" w14:textId="52B3E603" w:rsidR="00856613" w:rsidRDefault="00856613" w:rsidP="00322EAA">
            <w:pPr>
              <w:ind w:firstLine="0"/>
              <w:jc w:val="center"/>
              <w:pPrChange w:id="135" w:author="grishynanash@gmail.com" w:date="2023-05-23T15:44:00Z">
                <w:pPr>
                  <w:ind w:firstLine="0"/>
                  <w:jc w:val="center"/>
                </w:pPr>
              </w:pPrChange>
            </w:pPr>
            <w:r>
              <w:t>Ожидаемый результат</w:t>
            </w:r>
          </w:p>
        </w:tc>
        <w:tc>
          <w:tcPr>
            <w:tcW w:w="3544" w:type="dxa"/>
            <w:vAlign w:val="center"/>
            <w:tcPrChange w:id="136" w:author="grishynanash@gmail.com" w:date="2023-05-23T15:44:00Z">
              <w:tcPr>
                <w:tcW w:w="3544" w:type="dxa"/>
              </w:tcPr>
            </w:tcPrChange>
          </w:tcPr>
          <w:p w14:paraId="6B977905" w14:textId="4B925A59" w:rsidR="00856613" w:rsidRDefault="006554B7" w:rsidP="00322EAA">
            <w:pPr>
              <w:ind w:firstLine="0"/>
              <w:jc w:val="center"/>
              <w:pPrChange w:id="137" w:author="grishynanash@gmail.com" w:date="2023-05-23T15:44:00Z">
                <w:pPr>
                  <w:ind w:firstLine="0"/>
                  <w:jc w:val="center"/>
                </w:pPr>
              </w:pPrChange>
            </w:pPr>
            <w:r>
              <w:t>Полученный результат</w:t>
            </w:r>
          </w:p>
        </w:tc>
      </w:tr>
      <w:tr w:rsidR="00856613" w14:paraId="209330E1" w14:textId="77777777" w:rsidTr="002C0EDD">
        <w:tc>
          <w:tcPr>
            <w:tcW w:w="2263" w:type="dxa"/>
          </w:tcPr>
          <w:p w14:paraId="10FE847C" w14:textId="256B81CB" w:rsidR="00856613" w:rsidRDefault="00856613" w:rsidP="00856613">
            <w:pPr>
              <w:ind w:firstLine="0"/>
              <w:jc w:val="left"/>
            </w:pPr>
            <w:r>
              <w:t>12</w:t>
            </w:r>
            <w:r w:rsidR="002C0EDD">
              <w:t xml:space="preserve"> Добавление группы пользователей</w:t>
            </w:r>
          </w:p>
        </w:tc>
        <w:tc>
          <w:tcPr>
            <w:tcW w:w="3544" w:type="dxa"/>
          </w:tcPr>
          <w:p w14:paraId="0F2D54A7" w14:textId="52D7A69E" w:rsidR="00856613" w:rsidRDefault="002C0EDD" w:rsidP="002C0EDD">
            <w:pPr>
              <w:ind w:firstLine="0"/>
              <w:jc w:val="left"/>
            </w:pPr>
            <w:r>
              <w:t>Добавление группы пользователей, обновление таблицы групп</w:t>
            </w:r>
          </w:p>
        </w:tc>
        <w:tc>
          <w:tcPr>
            <w:tcW w:w="3544" w:type="dxa"/>
          </w:tcPr>
          <w:p w14:paraId="591548B5" w14:textId="56C842F6" w:rsidR="00856613" w:rsidRDefault="002C0EDD" w:rsidP="002C0EDD">
            <w:pPr>
              <w:ind w:firstLine="0"/>
              <w:jc w:val="left"/>
            </w:pPr>
            <w:r>
              <w:t>Добавление группы пользователей, обновление таблицы групп</w:t>
            </w:r>
          </w:p>
        </w:tc>
      </w:tr>
      <w:tr w:rsidR="002C0EDD" w14:paraId="7065FC15" w14:textId="77777777" w:rsidTr="002C0EDD">
        <w:tc>
          <w:tcPr>
            <w:tcW w:w="2263" w:type="dxa"/>
          </w:tcPr>
          <w:p w14:paraId="1F392981" w14:textId="234B317D" w:rsidR="002C0EDD" w:rsidRDefault="002C0EDD" w:rsidP="002C0EDD">
            <w:pPr>
              <w:ind w:firstLine="0"/>
              <w:jc w:val="left"/>
            </w:pPr>
            <w:r>
              <w:t>13 Удаление группы пользователей</w:t>
            </w:r>
          </w:p>
        </w:tc>
        <w:tc>
          <w:tcPr>
            <w:tcW w:w="3544" w:type="dxa"/>
          </w:tcPr>
          <w:p w14:paraId="6EF9F0EF" w14:textId="17BDF871" w:rsidR="002C0EDD" w:rsidRDefault="002C0EDD" w:rsidP="002C0EDD">
            <w:pPr>
              <w:ind w:firstLine="0"/>
              <w:jc w:val="left"/>
            </w:pPr>
            <w:r>
              <w:t>Удаление группы пользователей, обновление таблицы групп</w:t>
            </w:r>
          </w:p>
        </w:tc>
        <w:tc>
          <w:tcPr>
            <w:tcW w:w="3544" w:type="dxa"/>
          </w:tcPr>
          <w:p w14:paraId="059CEE13" w14:textId="4626BFE6" w:rsidR="002C0EDD" w:rsidRDefault="002C0EDD" w:rsidP="002C0EDD">
            <w:pPr>
              <w:ind w:firstLine="0"/>
              <w:jc w:val="left"/>
            </w:pPr>
            <w:r>
              <w:t>Удаление группы пользователей, обновление таблицы групп</w:t>
            </w:r>
          </w:p>
        </w:tc>
      </w:tr>
      <w:tr w:rsidR="002C0EDD" w14:paraId="282A9CB4" w14:textId="77777777" w:rsidTr="002C0EDD">
        <w:tc>
          <w:tcPr>
            <w:tcW w:w="2263" w:type="dxa"/>
          </w:tcPr>
          <w:p w14:paraId="0D909EAB" w14:textId="60BCC509" w:rsidR="002C0EDD" w:rsidRPr="005B346C" w:rsidRDefault="005B346C" w:rsidP="002C0EDD">
            <w:pPr>
              <w:ind w:firstLine="0"/>
              <w:jc w:val="left"/>
              <w:rPr>
                <w:lang w:val="en-US"/>
              </w:rPr>
            </w:pPr>
            <w:r>
              <w:rPr>
                <w:lang w:val="en-US"/>
              </w:rPr>
              <w:t xml:space="preserve">14 </w:t>
            </w:r>
            <w:r>
              <w:t>Добавление контроллера</w:t>
            </w:r>
          </w:p>
        </w:tc>
        <w:tc>
          <w:tcPr>
            <w:tcW w:w="3544" w:type="dxa"/>
          </w:tcPr>
          <w:p w14:paraId="2C61EA16" w14:textId="77777777" w:rsidR="002C0EDD" w:rsidRDefault="006554B7" w:rsidP="002C0EDD">
            <w:pPr>
              <w:ind w:firstLine="0"/>
              <w:jc w:val="left"/>
            </w:pPr>
            <w:r>
              <w:t>Добавление контроллера,</w:t>
            </w:r>
          </w:p>
          <w:p w14:paraId="0023C8E3" w14:textId="728D4FC9" w:rsidR="006554B7" w:rsidRPr="006554B7" w:rsidRDefault="006554B7" w:rsidP="006554B7">
            <w:pPr>
              <w:ind w:firstLine="0"/>
              <w:jc w:val="left"/>
            </w:pPr>
            <w:r>
              <w:t>обновление таблицы контроллеров</w:t>
            </w:r>
          </w:p>
        </w:tc>
        <w:tc>
          <w:tcPr>
            <w:tcW w:w="3544" w:type="dxa"/>
          </w:tcPr>
          <w:p w14:paraId="228CA576" w14:textId="77777777" w:rsidR="006554B7" w:rsidRDefault="006554B7" w:rsidP="006554B7">
            <w:pPr>
              <w:ind w:firstLine="0"/>
              <w:jc w:val="left"/>
            </w:pPr>
            <w:r>
              <w:t>Добавление контроллера,</w:t>
            </w:r>
          </w:p>
          <w:p w14:paraId="77DE59DE" w14:textId="08B46062" w:rsidR="002C0EDD" w:rsidRDefault="006554B7" w:rsidP="006554B7">
            <w:pPr>
              <w:ind w:firstLine="0"/>
              <w:jc w:val="left"/>
            </w:pPr>
            <w:r>
              <w:t>обновление таблицы контроллеров</w:t>
            </w:r>
          </w:p>
        </w:tc>
      </w:tr>
      <w:tr w:rsidR="006554B7" w14:paraId="2FA5940E" w14:textId="77777777" w:rsidTr="002C0EDD">
        <w:tc>
          <w:tcPr>
            <w:tcW w:w="2263" w:type="dxa"/>
          </w:tcPr>
          <w:p w14:paraId="6D8F8962" w14:textId="0E6F8394" w:rsidR="006554B7" w:rsidRPr="006554B7" w:rsidRDefault="006554B7" w:rsidP="006554B7">
            <w:pPr>
              <w:ind w:firstLine="0"/>
              <w:jc w:val="left"/>
            </w:pPr>
            <w:r>
              <w:t>15 Удаление контроллера</w:t>
            </w:r>
          </w:p>
        </w:tc>
        <w:tc>
          <w:tcPr>
            <w:tcW w:w="3544" w:type="dxa"/>
          </w:tcPr>
          <w:p w14:paraId="5B1B2271" w14:textId="45663E23" w:rsidR="006554B7" w:rsidRDefault="006554B7" w:rsidP="006554B7">
            <w:pPr>
              <w:ind w:firstLine="0"/>
              <w:jc w:val="left"/>
            </w:pPr>
            <w:r>
              <w:t>Удаление контроллера,</w:t>
            </w:r>
          </w:p>
          <w:p w14:paraId="36965868" w14:textId="3B0537B8" w:rsidR="006554B7" w:rsidRDefault="006554B7" w:rsidP="006554B7">
            <w:pPr>
              <w:ind w:firstLine="0"/>
              <w:jc w:val="left"/>
            </w:pPr>
            <w:r>
              <w:t>обновление таблицы контроллеров</w:t>
            </w:r>
          </w:p>
        </w:tc>
        <w:tc>
          <w:tcPr>
            <w:tcW w:w="3544" w:type="dxa"/>
          </w:tcPr>
          <w:p w14:paraId="345F8E6B" w14:textId="77777777" w:rsidR="006554B7" w:rsidRDefault="006554B7" w:rsidP="006554B7">
            <w:pPr>
              <w:ind w:firstLine="0"/>
              <w:jc w:val="left"/>
            </w:pPr>
            <w:r>
              <w:t>Удаление контроллера,</w:t>
            </w:r>
          </w:p>
          <w:p w14:paraId="40CA6586" w14:textId="50E777BC" w:rsidR="006554B7" w:rsidRDefault="006554B7" w:rsidP="006554B7">
            <w:pPr>
              <w:ind w:firstLine="0"/>
              <w:jc w:val="left"/>
            </w:pPr>
            <w:r>
              <w:t>обновление таблицы контроллеров</w:t>
            </w:r>
          </w:p>
        </w:tc>
      </w:tr>
    </w:tbl>
    <w:p w14:paraId="34809E30" w14:textId="6EDAA134" w:rsidR="00856613" w:rsidRDefault="00856613" w:rsidP="00912DC7">
      <w:pPr>
        <w:rPr>
          <w:lang w:val="x-none"/>
        </w:rPr>
      </w:pPr>
    </w:p>
    <w:p w14:paraId="2A03D491" w14:textId="77777777" w:rsidR="006554B7" w:rsidRDefault="006554B7" w:rsidP="006554B7">
      <w:pPr>
        <w:pStyle w:val="a2"/>
      </w:pPr>
      <w:r>
        <w:t>По результатам тестирования можно сделать вывод, что разработанное программное средство полностью работоспособно и удовлетворяет всем функциональным требованиям.</w:t>
      </w:r>
    </w:p>
    <w:p w14:paraId="54674074" w14:textId="77777777" w:rsidR="006554B7" w:rsidRPr="006554B7" w:rsidRDefault="006554B7" w:rsidP="00912DC7"/>
    <w:p w14:paraId="039B48FF" w14:textId="01197E3C" w:rsidR="000F1458" w:rsidRDefault="006554B7" w:rsidP="001F3491">
      <w:pPr>
        <w:pStyle w:val="1"/>
      </w:pPr>
      <w:bookmarkStart w:id="138" w:name="_Toc135661751"/>
      <w:r>
        <w:lastRenderedPageBreak/>
        <w:t>РУКОВОДСТВО ПОЛЬЗОВАТЕЛЯ</w:t>
      </w:r>
      <w:bookmarkEnd w:id="138"/>
    </w:p>
    <w:p w14:paraId="27A984C0" w14:textId="77777777" w:rsidR="00592A90" w:rsidRPr="00592A90" w:rsidRDefault="00592A90" w:rsidP="001F3491"/>
    <w:p w14:paraId="20ACE81A" w14:textId="77777777" w:rsidR="001A2A19" w:rsidRPr="00095AB1" w:rsidRDefault="001A2A19" w:rsidP="001F3491"/>
    <w:p w14:paraId="577D0878" w14:textId="77777777" w:rsidR="006554B7" w:rsidRDefault="006554B7" w:rsidP="006554B7">
      <w:pPr>
        <w:pStyle w:val="1"/>
        <w:ind w:left="1429" w:hanging="360"/>
        <w:jc w:val="left"/>
        <w:rPr>
          <w:lang w:val="ru-RU"/>
        </w:rPr>
      </w:pPr>
      <w:bookmarkStart w:id="139" w:name="_Toc135661752"/>
      <w:r>
        <w:rPr>
          <w:lang w:val="ru-RU"/>
        </w:rPr>
        <w:lastRenderedPageBreak/>
        <w:t xml:space="preserve">Технико-экономическое обоснование разработки программного средства </w:t>
      </w:r>
      <w:r>
        <w:t>сбора и визуализации технологических параметров химического цеха на платформе .</w:t>
      </w:r>
      <w:r>
        <w:rPr>
          <w:lang w:val="en-US"/>
        </w:rPr>
        <w:t>NET</w:t>
      </w:r>
      <w:bookmarkEnd w:id="139"/>
      <w:r>
        <w:rPr>
          <w:lang w:val="ru-RU"/>
        </w:rPr>
        <w:t xml:space="preserve"> </w:t>
      </w:r>
    </w:p>
    <w:p w14:paraId="72BAC333" w14:textId="77777777" w:rsidR="006554B7" w:rsidRDefault="006554B7" w:rsidP="006554B7">
      <w:pPr>
        <w:pStyle w:val="2"/>
        <w:widowControl/>
        <w:ind w:left="1792" w:hanging="375"/>
        <w:jc w:val="left"/>
        <w:rPr>
          <w:lang w:val="ru-RU"/>
        </w:rPr>
      </w:pPr>
      <w:bookmarkStart w:id="140" w:name="_Toc135661753"/>
      <w:r>
        <w:t>Описание функций, назначения и потенциальных</w:t>
      </w:r>
      <w:r>
        <w:rPr>
          <w:lang w:val="ru-RU"/>
        </w:rPr>
        <w:t xml:space="preserve"> пользователей ПО</w:t>
      </w:r>
      <w:bookmarkEnd w:id="140"/>
    </w:p>
    <w:p w14:paraId="01DF730B" w14:textId="77777777" w:rsidR="006554B7" w:rsidRDefault="006554B7" w:rsidP="006554B7">
      <w:r>
        <w:t>Данное программное средство предоставляет возможность сбора, хранения и визуализации технологических параметров химического цеха. Данное программное средство позволит упростит контроль за технологическими параметрами.</w:t>
      </w:r>
    </w:p>
    <w:p w14:paraId="744D15AE" w14:textId="77777777" w:rsidR="006554B7" w:rsidRDefault="006554B7" w:rsidP="006554B7">
      <w:r>
        <w:t xml:space="preserve">Потенциальными пользователями данного продукта являются компании использующие на производстве контроллеры </w:t>
      </w:r>
      <w:r>
        <w:rPr>
          <w:lang w:val="en-US"/>
        </w:rPr>
        <w:t>OMRON</w:t>
      </w:r>
      <w:r w:rsidRPr="0024685D">
        <w:t xml:space="preserve"> </w:t>
      </w:r>
      <w:r>
        <w:rPr>
          <w:lang w:val="en-US"/>
        </w:rPr>
        <w:t>Corporation</w:t>
      </w:r>
      <w:r w:rsidRPr="0024685D">
        <w:t>.</w:t>
      </w:r>
    </w:p>
    <w:p w14:paraId="4C45A641" w14:textId="77777777" w:rsidR="006554B7" w:rsidRDefault="006554B7" w:rsidP="006554B7">
      <w:r>
        <w:t>Данное программное средства имеет следующие преимущества:</w:t>
      </w:r>
    </w:p>
    <w:p w14:paraId="2707E7B4" w14:textId="77777777" w:rsidR="006554B7" w:rsidRDefault="006554B7" w:rsidP="006554B7">
      <w:pPr>
        <w:pStyle w:val="af2"/>
        <w:widowControl/>
        <w:numPr>
          <w:ilvl w:val="0"/>
          <w:numId w:val="38"/>
        </w:numPr>
        <w:jc w:val="left"/>
      </w:pPr>
      <w:r>
        <w:t>возможность гибкого расширения функциональности,</w:t>
      </w:r>
    </w:p>
    <w:p w14:paraId="7550A0EE" w14:textId="77777777" w:rsidR="006554B7" w:rsidRDefault="006554B7" w:rsidP="006554B7">
      <w:pPr>
        <w:pStyle w:val="af2"/>
        <w:widowControl/>
        <w:numPr>
          <w:ilvl w:val="0"/>
          <w:numId w:val="38"/>
        </w:numPr>
        <w:jc w:val="left"/>
      </w:pPr>
      <w:r>
        <w:t>возможность просмотра параметров через веб-браузер,</w:t>
      </w:r>
    </w:p>
    <w:p w14:paraId="313AC1AC" w14:textId="77777777" w:rsidR="006554B7" w:rsidRPr="0024685D" w:rsidRDefault="006554B7" w:rsidP="006554B7">
      <w:pPr>
        <w:pStyle w:val="af2"/>
        <w:widowControl/>
        <w:numPr>
          <w:ilvl w:val="0"/>
          <w:numId w:val="38"/>
        </w:numPr>
        <w:jc w:val="left"/>
      </w:pPr>
      <w:r>
        <w:t xml:space="preserve">гибкая настройка отчетов. </w:t>
      </w:r>
    </w:p>
    <w:p w14:paraId="3624BD06" w14:textId="77777777" w:rsidR="006554B7" w:rsidRDefault="006554B7" w:rsidP="006554B7"/>
    <w:p w14:paraId="3A746B58" w14:textId="77777777" w:rsidR="006554B7" w:rsidRPr="0024685D" w:rsidRDefault="006554B7" w:rsidP="006554B7"/>
    <w:p w14:paraId="1F46D27B" w14:textId="77777777" w:rsidR="006554B7" w:rsidRDefault="006554B7" w:rsidP="006554B7">
      <w:pPr>
        <w:pStyle w:val="2"/>
        <w:widowControl/>
        <w:ind w:left="1792" w:hanging="375"/>
        <w:jc w:val="left"/>
        <w:rPr>
          <w:lang w:val="ru-RU"/>
        </w:rPr>
      </w:pPr>
      <w:bookmarkStart w:id="141" w:name="_Toc129136983"/>
      <w:bookmarkStart w:id="142" w:name="_Toc135661754"/>
      <w:r>
        <w:rPr>
          <w:lang w:val="ru-RU"/>
        </w:rPr>
        <w:t>Расчет затрат на разработку программного продукта</w:t>
      </w:r>
      <w:bookmarkEnd w:id="141"/>
      <w:bookmarkEnd w:id="142"/>
    </w:p>
    <w:p w14:paraId="7B058568" w14:textId="77777777" w:rsidR="006554B7" w:rsidRDefault="006554B7" w:rsidP="006554B7">
      <w:r>
        <w:t>Для разработки данного программного продукта нам понадобиться следующие специалисты: инженер-программист, проектный менеджер,</w:t>
      </w:r>
      <w:r w:rsidRPr="00E02F9F">
        <w:t xml:space="preserve"> </w:t>
      </w:r>
      <w:r>
        <w:t>инженер отдела качества. Предполагаемое время работы инженера- программиста составляет 300 часов, дизайнер – 20 часов. проектного менеджера – 50 часов, инженера отдела качества – 70.</w:t>
      </w:r>
    </w:p>
    <w:p w14:paraId="1DDBE6FC" w14:textId="5EDE1D4C" w:rsidR="006554B7" w:rsidRDefault="006554B7" w:rsidP="006554B7">
      <w:r>
        <w:t>Для расчета основной заработно</w:t>
      </w:r>
      <w:r w:rsidR="00116210">
        <w:t>й платы использовалась формула 7</w:t>
      </w:r>
      <w:r>
        <w:t>.1</w:t>
      </w:r>
    </w:p>
    <w:p w14:paraId="1839234C" w14:textId="30F67DA3" w:rsidR="006554B7" w:rsidRDefault="00322EAA" w:rsidP="00322EAA">
      <w:pPr>
        <w:tabs>
          <w:tab w:val="left" w:pos="6599"/>
        </w:tabs>
        <w:pPrChange w:id="143" w:author="grishynanash@gmail.com" w:date="2023-05-23T15:48:00Z">
          <w:pPr/>
        </w:pPrChange>
      </w:pPr>
      <w:ins w:id="144" w:author="grishynanash@gmail.com" w:date="2023-05-23T15:48:00Z">
        <w:r>
          <w:tab/>
        </w:r>
      </w:ins>
    </w:p>
    <w:p w14:paraId="630BD49A" w14:textId="4B228EAA" w:rsidR="006554B7" w:rsidRPr="00EE16FE" w:rsidRDefault="00577A20" w:rsidP="006554B7">
      <w:pPr>
        <w:ind w:firstLine="0"/>
        <w:jc w:val="right"/>
      </w:pPr>
      <m:oMath>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ins w:id="145" w:author="grishynanash@gmail.com" w:date="2023-05-23T15:45:00Z">
                <m:rPr>
                  <m:sty m:val="p"/>
                </m:rPr>
                <w:rPr>
                  <w:rFonts w:ascii="Cambria Math" w:hAnsi="Cambria Math"/>
                  <w:lang w:val="en-US"/>
                  <w:rPrChange w:id="146" w:author="grishynanash@gmail.com" w:date="2023-05-23T15:46:00Z">
                    <w:rPr>
                      <w:rFonts w:ascii="Cambria Math" w:hAnsi="Cambria Math"/>
                      <w:lang w:val="en-US"/>
                    </w:rPr>
                  </w:rPrChange>
                </w:rPr>
                <m:t>K</m:t>
              </w:ins>
            </m:r>
            <m:r>
              <w:del w:id="147" w:author="grishynanash@gmail.com" w:date="2023-05-23T15:45:00Z">
                <w:rPr>
                  <w:rFonts w:ascii="Cambria Math" w:hAnsi="Cambria Math"/>
                </w:rPr>
                <m:t>K</m:t>
              </w:del>
            </m:r>
          </m:e>
          <m:sub>
            <m:r>
              <w:rPr>
                <w:rFonts w:ascii="Cambria Math" w:hAnsi="Cambria Math"/>
              </w:rPr>
              <m:t>пр</m:t>
            </m:r>
          </m:sub>
        </m:sSub>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e>
        </m:nary>
      </m:oMath>
      <w:r w:rsidR="006554B7">
        <w:tab/>
        <w:t xml:space="preserve">  </w:t>
      </w:r>
      <w:r w:rsidR="006554B7">
        <w:tab/>
      </w:r>
      <w:r w:rsidR="006554B7">
        <w:tab/>
      </w:r>
      <w:r w:rsidR="006554B7">
        <w:tab/>
      </w:r>
      <w:r w:rsidR="00116210">
        <w:t>(7</w:t>
      </w:r>
      <w:r w:rsidR="006554B7" w:rsidRPr="00EE16FE">
        <w:t>.1)</w:t>
      </w:r>
    </w:p>
    <w:p w14:paraId="57E80869" w14:textId="77777777" w:rsidR="006554B7" w:rsidRDefault="006554B7" w:rsidP="006554B7"/>
    <w:p w14:paraId="7B9796A2" w14:textId="7DA38AE2" w:rsidR="006554B7" w:rsidRPr="00EE16FE" w:rsidRDefault="00322EAA" w:rsidP="00322EAA">
      <w:pPr>
        <w:ind w:firstLine="0"/>
        <w:pPrChange w:id="148" w:author="grishynanash@gmail.com" w:date="2023-05-23T15:46:00Z">
          <w:pPr/>
        </w:pPrChange>
      </w:pPr>
      <w:ins w:id="149" w:author="grishynanash@gmail.com" w:date="2023-05-23T15:47:00Z">
        <w:r>
          <w:t>г</w:t>
        </w:r>
      </w:ins>
      <w:del w:id="150" w:author="grishynanash@gmail.com" w:date="2023-05-23T15:47:00Z">
        <w:r w:rsidR="006554B7" w:rsidDel="00322EAA">
          <w:delText>Г</w:delText>
        </w:r>
      </w:del>
      <w:r w:rsidR="006554B7">
        <w:t xml:space="preserve">де </w:t>
      </w:r>
      <w:r w:rsidR="006554B7">
        <w:rPr>
          <w:lang w:val="en-US"/>
        </w:rPr>
        <w:t>n</w:t>
      </w:r>
      <w:r w:rsidR="006554B7" w:rsidRPr="00EE16FE">
        <w:t xml:space="preserve"> – </w:t>
      </w:r>
      <w:r w:rsidR="006554B7">
        <w:t>количество работников, занятых выполнением работы</w:t>
      </w:r>
      <w:r w:rsidR="006554B7" w:rsidRPr="00EE16FE">
        <w:t>;</w:t>
      </w:r>
    </w:p>
    <w:p w14:paraId="017AB3AD" w14:textId="77777777" w:rsidR="006554B7" w:rsidRDefault="006554B7" w:rsidP="00322EAA">
      <w:pPr>
        <w:ind w:firstLine="482"/>
        <w:rPr>
          <w:rFonts w:eastAsia="Times New Roman"/>
        </w:rPr>
        <w:pPrChange w:id="151" w:author="grishynanash@gmail.com" w:date="2023-05-23T15:46:00Z">
          <w:pPr>
            <w:ind w:left="482"/>
          </w:pPr>
        </w:pPrChange>
      </w:pPr>
      <w:r w:rsidRPr="00E80349">
        <w:rPr>
          <w:rFonts w:eastAsia="Times New Roman"/>
        </w:rPr>
        <w:t>К</w:t>
      </w:r>
      <w:r w:rsidRPr="00E80349">
        <w:rPr>
          <w:rFonts w:eastAsia="Times New Roman"/>
          <w:sz w:val="26"/>
          <w:vertAlign w:val="subscript"/>
        </w:rPr>
        <w:t xml:space="preserve">пр </w:t>
      </w:r>
      <w:r w:rsidRPr="00E80349">
        <w:rPr>
          <w:rFonts w:eastAsia="Times New Roman"/>
        </w:rPr>
        <w:t xml:space="preserve">– </w:t>
      </w:r>
      <w:r w:rsidRPr="004737AE">
        <w:t>коэффициент, учитывающий процент премий</w:t>
      </w:r>
      <w:r w:rsidRPr="00E80349">
        <w:rPr>
          <w:rFonts w:eastAsia="Times New Roman"/>
        </w:rPr>
        <w:t xml:space="preserve">; </w:t>
      </w:r>
    </w:p>
    <w:p w14:paraId="5B4B99D6" w14:textId="794437E2" w:rsidR="006554B7" w:rsidRDefault="006554B7" w:rsidP="006554B7">
      <w:pPr>
        <w:ind w:left="482" w:hanging="482"/>
        <w:rPr>
          <w:rFonts w:eastAsia="Times New Roman"/>
        </w:rPr>
      </w:pPr>
      <w:r>
        <w:rPr>
          <w:rFonts w:eastAsia="Times New Roman"/>
        </w:rPr>
        <w:tab/>
      </w:r>
      <w:del w:id="152" w:author="grishynanash@gmail.com" w:date="2023-05-23T15:46:00Z">
        <w:r w:rsidDel="00322EAA">
          <w:rPr>
            <w:rFonts w:eastAsia="Times New Roman"/>
          </w:rPr>
          <w:tab/>
          <w:delText xml:space="preserve">       </w:delText>
        </w:r>
      </w:del>
      <w:r w:rsidRPr="00E80349">
        <w:rPr>
          <w:rFonts w:eastAsia="Times New Roman"/>
        </w:rPr>
        <w:t>З</w:t>
      </w:r>
      <w:r w:rsidRPr="00E80349">
        <w:rPr>
          <w:rFonts w:eastAsia="Times New Roman"/>
          <w:sz w:val="26"/>
          <w:vertAlign w:val="subscript"/>
        </w:rPr>
        <w:t>ч</w:t>
      </w:r>
      <w:ins w:id="153" w:author="grishynanash@gmail.com" w:date="2023-05-23T15:46:00Z">
        <w:r w:rsidR="00322EAA" w:rsidRPr="00322EAA">
          <w:rPr>
            <w:rFonts w:eastAsia="Times New Roman"/>
            <w:sz w:val="26"/>
            <w:vertAlign w:val="subscript"/>
            <w:rPrChange w:id="154" w:author="grishynanash@gmail.com" w:date="2023-05-23T15:46:00Z">
              <w:rPr>
                <w:rFonts w:eastAsia="Times New Roman"/>
                <w:sz w:val="26"/>
                <w:vertAlign w:val="subscript"/>
                <w:lang w:val="en-US"/>
              </w:rPr>
            </w:rPrChange>
          </w:rPr>
          <w:t>.</w:t>
        </w:r>
      </w:ins>
      <w:r w:rsidRPr="00322EAA">
        <w:rPr>
          <w:rFonts w:eastAsia="Times New Roman"/>
          <w:i/>
          <w:sz w:val="26"/>
          <w:vertAlign w:val="subscript"/>
          <w:rPrChange w:id="155" w:author="grishynanash@gmail.com" w:date="2023-05-23T15:46:00Z">
            <w:rPr>
              <w:rFonts w:eastAsia="Times New Roman"/>
              <w:sz w:val="26"/>
              <w:vertAlign w:val="subscript"/>
            </w:rPr>
          </w:rPrChange>
        </w:rPr>
        <w:t>i</w:t>
      </w:r>
      <w:r w:rsidRPr="00E80349">
        <w:rPr>
          <w:rFonts w:eastAsia="Times New Roman"/>
          <w:sz w:val="26"/>
          <w:vertAlign w:val="subscript"/>
        </w:rPr>
        <w:t xml:space="preserve"> </w:t>
      </w:r>
      <w:r w:rsidRPr="00E80349">
        <w:rPr>
          <w:rFonts w:eastAsia="Times New Roman"/>
        </w:rPr>
        <w:t xml:space="preserve">– </w:t>
      </w:r>
      <w:r w:rsidRPr="00163D33">
        <w:rPr>
          <w:rFonts w:eastAsia="Times New Roman"/>
        </w:rPr>
        <w:t xml:space="preserve">часовая заработная плата </w:t>
      </w:r>
      <w:r w:rsidRPr="00163D33">
        <w:rPr>
          <w:rFonts w:eastAsia="Times New Roman"/>
          <w:lang w:val="en-US"/>
        </w:rPr>
        <w:t>i</w:t>
      </w:r>
      <w:r w:rsidRPr="00163D33">
        <w:rPr>
          <w:rFonts w:eastAsia="Times New Roman"/>
        </w:rPr>
        <w:t>-го исполнителя</w:t>
      </w:r>
      <w:r>
        <w:rPr>
          <w:rFonts w:eastAsia="Times New Roman"/>
        </w:rPr>
        <w:t>,</w:t>
      </w:r>
      <w:r w:rsidRPr="00163D33">
        <w:rPr>
          <w:rFonts w:eastAsia="Times New Roman"/>
        </w:rPr>
        <w:t xml:space="preserve"> р.;</w:t>
      </w:r>
    </w:p>
    <w:p w14:paraId="7E59841A" w14:textId="77777777" w:rsidR="006554B7" w:rsidRPr="00EE16FE" w:rsidRDefault="006554B7" w:rsidP="006554B7">
      <w:pPr>
        <w:ind w:left="482" w:hanging="482"/>
        <w:rPr>
          <w:rFonts w:eastAsia="Times New Roman"/>
        </w:rPr>
      </w:pPr>
      <w:del w:id="156" w:author="grishynanash@gmail.com" w:date="2023-05-23T15:46:00Z">
        <w:r w:rsidDel="00322EAA">
          <w:rPr>
            <w:rFonts w:eastAsia="Times New Roman"/>
          </w:rPr>
          <w:tab/>
        </w:r>
      </w:del>
      <w:r>
        <w:rPr>
          <w:rFonts w:eastAsia="Times New Roman"/>
        </w:rPr>
        <w:t xml:space="preserve">      </w:t>
      </w:r>
      <w:r w:rsidRPr="00322EAA">
        <w:rPr>
          <w:rFonts w:eastAsia="Times New Roman"/>
          <w:i/>
          <w:rPrChange w:id="157" w:author="grishynanash@gmail.com" w:date="2023-05-23T15:46:00Z">
            <w:rPr>
              <w:rFonts w:eastAsia="Times New Roman"/>
            </w:rPr>
          </w:rPrChange>
        </w:rPr>
        <w:t xml:space="preserve"> </w:t>
      </w:r>
      <w:del w:id="158" w:author="grishynanash@gmail.com" w:date="2023-05-23T15:46:00Z">
        <w:r w:rsidRPr="00322EAA" w:rsidDel="00322EAA">
          <w:rPr>
            <w:rFonts w:eastAsia="Times New Roman"/>
            <w:i/>
            <w:rPrChange w:id="159" w:author="grishynanash@gmail.com" w:date="2023-05-23T15:46:00Z">
              <w:rPr>
                <w:rFonts w:eastAsia="Times New Roman"/>
              </w:rPr>
            </w:rPrChange>
          </w:rPr>
          <w:delText xml:space="preserve">   </w:delText>
        </w:r>
      </w:del>
      <w:r w:rsidRPr="00322EAA">
        <w:rPr>
          <w:rFonts w:eastAsia="Times New Roman"/>
          <w:i/>
          <w:rPrChange w:id="160" w:author="grishynanash@gmail.com" w:date="2023-05-23T15:46:00Z">
            <w:rPr>
              <w:rFonts w:eastAsia="Times New Roman"/>
            </w:rPr>
          </w:rPrChange>
        </w:rPr>
        <w:t>t</w:t>
      </w:r>
      <w:r w:rsidRPr="00322EAA">
        <w:rPr>
          <w:rFonts w:eastAsia="Times New Roman"/>
          <w:i/>
          <w:sz w:val="26"/>
          <w:vertAlign w:val="subscript"/>
          <w:rPrChange w:id="161" w:author="grishynanash@gmail.com" w:date="2023-05-23T15:46:00Z">
            <w:rPr>
              <w:rFonts w:eastAsia="Times New Roman"/>
              <w:sz w:val="26"/>
              <w:vertAlign w:val="subscript"/>
            </w:rPr>
          </w:rPrChange>
        </w:rPr>
        <w:t>i</w:t>
      </w:r>
      <w:r w:rsidRPr="00E80349">
        <w:rPr>
          <w:rFonts w:eastAsia="Times New Roman"/>
          <w:sz w:val="26"/>
          <w:vertAlign w:val="subscript"/>
        </w:rPr>
        <w:t xml:space="preserve"> </w:t>
      </w:r>
      <w:r w:rsidRPr="00E80349">
        <w:rPr>
          <w:rFonts w:eastAsia="Times New Roman"/>
        </w:rPr>
        <w:t xml:space="preserve">– </w:t>
      </w:r>
      <w:r w:rsidRPr="00163D33">
        <w:rPr>
          <w:rFonts w:eastAsia="Times New Roman"/>
        </w:rPr>
        <w:t>трудо</w:t>
      </w:r>
      <w:r>
        <w:rPr>
          <w:rFonts w:eastAsia="Times New Roman"/>
        </w:rPr>
        <w:t>ё</w:t>
      </w:r>
      <w:r w:rsidRPr="00163D33">
        <w:rPr>
          <w:rFonts w:eastAsia="Times New Roman"/>
        </w:rPr>
        <w:t xml:space="preserve">мкость работ, выполняемых </w:t>
      </w:r>
      <w:r w:rsidRPr="00163D33">
        <w:rPr>
          <w:rFonts w:eastAsia="Times New Roman"/>
          <w:lang w:val="en-US"/>
        </w:rPr>
        <w:t>i</w:t>
      </w:r>
      <w:r w:rsidRPr="00163D33">
        <w:rPr>
          <w:rFonts w:eastAsia="Times New Roman"/>
        </w:rPr>
        <w:t>-м исполнителем</w:t>
      </w:r>
      <w:r>
        <w:rPr>
          <w:rFonts w:eastAsia="Times New Roman"/>
        </w:rPr>
        <w:t>,</w:t>
      </w:r>
      <w:r w:rsidRPr="00163D33">
        <w:rPr>
          <w:rFonts w:eastAsia="Times New Roman"/>
        </w:rPr>
        <w:t xml:space="preserve"> ч.</w:t>
      </w:r>
    </w:p>
    <w:p w14:paraId="4B2DCB30" w14:textId="7B0747E0" w:rsidR="006554B7" w:rsidRDefault="006554B7" w:rsidP="006554B7">
      <w:pPr>
        <w:pStyle w:val="12"/>
      </w:pPr>
      <w:r w:rsidRPr="00621698">
        <w:t>Примем количество рабочих часов в месяце равным 168 часам. Расчет затрат на основную заработную плату ра</w:t>
      </w:r>
      <w:r w:rsidR="00116210">
        <w:t>зработчикам приведен в таблице 7</w:t>
      </w:r>
      <w:r w:rsidRPr="00621698">
        <w:t>.1. Оклады приведены исходя из сложившегося на рынке труда размера заработной платы данной категории специалистов.</w:t>
      </w:r>
    </w:p>
    <w:p w14:paraId="36D8C016" w14:textId="77777777" w:rsidR="006554B7" w:rsidRPr="00621698" w:rsidRDefault="006554B7" w:rsidP="006554B7">
      <w:pPr>
        <w:pStyle w:val="12"/>
      </w:pPr>
    </w:p>
    <w:p w14:paraId="344DE90E" w14:textId="452A75CB" w:rsidR="006554B7" w:rsidRPr="00A90438" w:rsidRDefault="006554B7" w:rsidP="006554B7">
      <w:pPr>
        <w:pStyle w:val="50"/>
      </w:pPr>
      <w:r>
        <w:lastRenderedPageBreak/>
        <w:t xml:space="preserve">Таблица </w:t>
      </w:r>
      <w:ins w:id="162" w:author="grishynanash@gmail.com" w:date="2023-05-23T15:47:00Z">
        <w:r w:rsidR="00322EAA">
          <w:t>7</w:t>
        </w:r>
      </w:ins>
      <w:del w:id="163" w:author="grishynanash@gmail.com" w:date="2023-05-23T15:47:00Z">
        <w:r w:rsidDel="00322EAA">
          <w:delText>1</w:delText>
        </w:r>
      </w:del>
      <w:r w:rsidRPr="00E80349">
        <w:t>.1 – Расчет затрат на основную заработную плату</w:t>
      </w:r>
      <w:r>
        <w:t xml:space="preserve"> разработчиков</w:t>
      </w:r>
    </w:p>
    <w:tbl>
      <w:tblPr>
        <w:tblW w:w="500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Change w:id="164" w:author="grishynanash@gmail.com" w:date="2023-05-23T15:44:00Z">
          <w:tblPr>
            <w:tblW w:w="500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PrChange>
      </w:tblPr>
      <w:tblGrid>
        <w:gridCol w:w="2331"/>
        <w:gridCol w:w="2763"/>
        <w:gridCol w:w="1134"/>
        <w:gridCol w:w="1134"/>
        <w:gridCol w:w="851"/>
        <w:gridCol w:w="1132"/>
        <w:tblGridChange w:id="165">
          <w:tblGrid>
            <w:gridCol w:w="2331"/>
            <w:gridCol w:w="2763"/>
            <w:gridCol w:w="1134"/>
            <w:gridCol w:w="1134"/>
            <w:gridCol w:w="851"/>
            <w:gridCol w:w="1132"/>
          </w:tblGrid>
        </w:tblGridChange>
      </w:tblGrid>
      <w:tr w:rsidR="006554B7" w:rsidRPr="006D49A0" w14:paraId="5162CE92" w14:textId="77777777" w:rsidTr="00322EAA">
        <w:trPr>
          <w:cantSplit/>
          <w:trHeight w:val="2002"/>
          <w:jc w:val="center"/>
          <w:trPrChange w:id="166" w:author="grishynanash@gmail.com" w:date="2023-05-23T15:44:00Z">
            <w:trPr>
              <w:cantSplit/>
              <w:trHeight w:val="2002"/>
              <w:jc w:val="center"/>
            </w:trPr>
          </w:trPrChange>
        </w:trPr>
        <w:tc>
          <w:tcPr>
            <w:tcW w:w="2332" w:type="dxa"/>
            <w:vAlign w:val="center"/>
            <w:tcPrChange w:id="167" w:author="grishynanash@gmail.com" w:date="2023-05-23T15:44:00Z">
              <w:tcPr>
                <w:tcW w:w="2332" w:type="dxa"/>
                <w:vAlign w:val="center"/>
              </w:tcPr>
            </w:tcPrChange>
          </w:tcPr>
          <w:p w14:paraId="2BF2887E" w14:textId="77777777" w:rsidR="006554B7" w:rsidRPr="006D49A0" w:rsidRDefault="006554B7" w:rsidP="00322EAA">
            <w:pPr>
              <w:ind w:firstLine="0"/>
              <w:jc w:val="center"/>
              <w:rPr>
                <w:rFonts w:eastAsia="Times New Roman"/>
              </w:rPr>
              <w:pPrChange w:id="168" w:author="grishynanash@gmail.com" w:date="2023-05-23T15:44:00Z">
                <w:pPr>
                  <w:ind w:firstLine="0"/>
                </w:pPr>
              </w:pPrChange>
            </w:pPr>
            <w:r>
              <w:rPr>
                <w:rFonts w:eastAsia="Times New Roman"/>
              </w:rPr>
              <w:t>Наименование должности разработчика</w:t>
            </w:r>
          </w:p>
        </w:tc>
        <w:tc>
          <w:tcPr>
            <w:tcW w:w="2763" w:type="dxa"/>
            <w:textDirection w:val="btLr"/>
            <w:vAlign w:val="center"/>
            <w:tcPrChange w:id="169" w:author="grishynanash@gmail.com" w:date="2023-05-23T15:44:00Z">
              <w:tcPr>
                <w:tcW w:w="2763" w:type="dxa"/>
                <w:textDirection w:val="btLr"/>
                <w:vAlign w:val="center"/>
              </w:tcPr>
            </w:tcPrChange>
          </w:tcPr>
          <w:p w14:paraId="126B0B6A" w14:textId="77777777" w:rsidR="006554B7" w:rsidRPr="006D49A0" w:rsidRDefault="006554B7" w:rsidP="00322EAA">
            <w:pPr>
              <w:ind w:left="113" w:right="113" w:firstLine="0"/>
              <w:jc w:val="center"/>
              <w:rPr>
                <w:rFonts w:eastAsia="Times New Roman"/>
              </w:rPr>
              <w:pPrChange w:id="170" w:author="grishynanash@gmail.com" w:date="2023-05-23T15:44:00Z">
                <w:pPr>
                  <w:ind w:left="113" w:right="113" w:firstLine="0"/>
                </w:pPr>
              </w:pPrChange>
            </w:pPr>
            <w:r w:rsidRPr="006D49A0">
              <w:rPr>
                <w:rFonts w:eastAsia="Times New Roman"/>
              </w:rPr>
              <w:t>Вид выполняемой работы</w:t>
            </w:r>
          </w:p>
        </w:tc>
        <w:tc>
          <w:tcPr>
            <w:tcW w:w="1134" w:type="dxa"/>
            <w:textDirection w:val="btLr"/>
            <w:vAlign w:val="center"/>
            <w:tcPrChange w:id="171" w:author="grishynanash@gmail.com" w:date="2023-05-23T15:44:00Z">
              <w:tcPr>
                <w:tcW w:w="1134" w:type="dxa"/>
                <w:textDirection w:val="btLr"/>
                <w:vAlign w:val="center"/>
              </w:tcPr>
            </w:tcPrChange>
          </w:tcPr>
          <w:p w14:paraId="2FA1997B" w14:textId="77777777" w:rsidR="006554B7" w:rsidRPr="006D49A0" w:rsidRDefault="006554B7" w:rsidP="00322EAA">
            <w:pPr>
              <w:ind w:left="113" w:right="113" w:firstLine="0"/>
              <w:jc w:val="center"/>
              <w:rPr>
                <w:rFonts w:eastAsia="Times New Roman"/>
              </w:rPr>
              <w:pPrChange w:id="172" w:author="grishynanash@gmail.com" w:date="2023-05-23T15:44:00Z">
                <w:pPr>
                  <w:ind w:left="113" w:right="113" w:firstLine="0"/>
                </w:pPr>
              </w:pPrChange>
            </w:pPr>
            <w:r w:rsidRPr="006D49A0">
              <w:rPr>
                <w:rFonts w:eastAsia="Times New Roman"/>
              </w:rPr>
              <w:t>Месячная заработная плата, р.</w:t>
            </w:r>
          </w:p>
        </w:tc>
        <w:tc>
          <w:tcPr>
            <w:tcW w:w="1134" w:type="dxa"/>
            <w:textDirection w:val="btLr"/>
            <w:vAlign w:val="center"/>
            <w:tcPrChange w:id="173" w:author="grishynanash@gmail.com" w:date="2023-05-23T15:44:00Z">
              <w:tcPr>
                <w:tcW w:w="1134" w:type="dxa"/>
                <w:textDirection w:val="btLr"/>
                <w:vAlign w:val="center"/>
              </w:tcPr>
            </w:tcPrChange>
          </w:tcPr>
          <w:p w14:paraId="6589D175" w14:textId="77777777" w:rsidR="006554B7" w:rsidRPr="006D49A0" w:rsidRDefault="006554B7" w:rsidP="00322EAA">
            <w:pPr>
              <w:ind w:left="113" w:right="113" w:firstLine="0"/>
              <w:jc w:val="center"/>
              <w:rPr>
                <w:rFonts w:eastAsia="Times New Roman"/>
              </w:rPr>
              <w:pPrChange w:id="174" w:author="grishynanash@gmail.com" w:date="2023-05-23T15:44:00Z">
                <w:pPr>
                  <w:ind w:left="113" w:right="113" w:firstLine="0"/>
                </w:pPr>
              </w:pPrChange>
            </w:pPr>
            <w:r w:rsidRPr="006D49A0">
              <w:rPr>
                <w:rFonts w:eastAsia="Times New Roman"/>
              </w:rPr>
              <w:t>Часовая</w:t>
            </w:r>
            <w:r>
              <w:rPr>
                <w:rFonts w:eastAsia="Times New Roman"/>
              </w:rPr>
              <w:t xml:space="preserve"> </w:t>
            </w:r>
            <w:r w:rsidRPr="006D49A0">
              <w:rPr>
                <w:rFonts w:eastAsia="Times New Roman"/>
              </w:rPr>
              <w:t>заработная плата, р.</w:t>
            </w:r>
          </w:p>
        </w:tc>
        <w:tc>
          <w:tcPr>
            <w:tcW w:w="851" w:type="dxa"/>
            <w:textDirection w:val="btLr"/>
            <w:vAlign w:val="center"/>
            <w:tcPrChange w:id="175" w:author="grishynanash@gmail.com" w:date="2023-05-23T15:44:00Z">
              <w:tcPr>
                <w:tcW w:w="851" w:type="dxa"/>
                <w:textDirection w:val="btLr"/>
                <w:vAlign w:val="center"/>
              </w:tcPr>
            </w:tcPrChange>
          </w:tcPr>
          <w:p w14:paraId="7335642C" w14:textId="77777777" w:rsidR="006554B7" w:rsidRPr="006D49A0" w:rsidRDefault="006554B7" w:rsidP="00322EAA">
            <w:pPr>
              <w:ind w:left="113" w:right="113" w:firstLine="0"/>
              <w:jc w:val="center"/>
              <w:rPr>
                <w:rFonts w:eastAsia="Times New Roman"/>
              </w:rPr>
              <w:pPrChange w:id="176" w:author="grishynanash@gmail.com" w:date="2023-05-23T15:44:00Z">
                <w:pPr>
                  <w:ind w:left="113" w:right="113" w:firstLine="0"/>
                </w:pPr>
              </w:pPrChange>
            </w:pPr>
            <w:r w:rsidRPr="006D49A0">
              <w:rPr>
                <w:rFonts w:eastAsia="Times New Roman"/>
              </w:rPr>
              <w:t>Трудоёмкость работ, ч</w:t>
            </w:r>
          </w:p>
        </w:tc>
        <w:tc>
          <w:tcPr>
            <w:tcW w:w="1132" w:type="dxa"/>
            <w:textDirection w:val="btLr"/>
            <w:vAlign w:val="center"/>
            <w:tcPrChange w:id="177" w:author="grishynanash@gmail.com" w:date="2023-05-23T15:44:00Z">
              <w:tcPr>
                <w:tcW w:w="1132" w:type="dxa"/>
                <w:textDirection w:val="btLr"/>
                <w:vAlign w:val="center"/>
              </w:tcPr>
            </w:tcPrChange>
          </w:tcPr>
          <w:p w14:paraId="6250D0B0" w14:textId="77777777" w:rsidR="006554B7" w:rsidRPr="006D49A0" w:rsidRDefault="006554B7" w:rsidP="00322EAA">
            <w:pPr>
              <w:ind w:left="113" w:right="113" w:firstLine="0"/>
              <w:jc w:val="center"/>
              <w:rPr>
                <w:rFonts w:eastAsia="Times New Roman"/>
              </w:rPr>
              <w:pPrChange w:id="178" w:author="grishynanash@gmail.com" w:date="2023-05-23T15:44:00Z">
                <w:pPr>
                  <w:ind w:left="113" w:right="113" w:firstLine="0"/>
                </w:pPr>
              </w:pPrChange>
            </w:pPr>
            <w:r>
              <w:rPr>
                <w:rFonts w:eastAsia="Times New Roman"/>
              </w:rPr>
              <w:t>Сумма</w:t>
            </w:r>
            <w:r w:rsidRPr="006D49A0">
              <w:rPr>
                <w:rFonts w:eastAsia="Times New Roman"/>
              </w:rPr>
              <w:t>, р.</w:t>
            </w:r>
          </w:p>
        </w:tc>
      </w:tr>
      <w:tr w:rsidR="006554B7" w:rsidRPr="006D49A0" w14:paraId="09BA5ED0" w14:textId="77777777" w:rsidTr="006554B7">
        <w:trPr>
          <w:jc w:val="center"/>
        </w:trPr>
        <w:tc>
          <w:tcPr>
            <w:tcW w:w="2332" w:type="dxa"/>
            <w:vAlign w:val="center"/>
          </w:tcPr>
          <w:p w14:paraId="569BA0B0" w14:textId="77777777" w:rsidR="006554B7" w:rsidRPr="006D49A0" w:rsidRDefault="006554B7" w:rsidP="006554B7">
            <w:pPr>
              <w:ind w:firstLine="0"/>
              <w:jc w:val="center"/>
              <w:rPr>
                <w:rFonts w:eastAsia="Times New Roman"/>
              </w:rPr>
            </w:pPr>
            <w:r>
              <w:rPr>
                <w:rFonts w:eastAsia="Times New Roman"/>
              </w:rPr>
              <w:t>1</w:t>
            </w:r>
          </w:p>
        </w:tc>
        <w:tc>
          <w:tcPr>
            <w:tcW w:w="2763" w:type="dxa"/>
            <w:vAlign w:val="center"/>
          </w:tcPr>
          <w:p w14:paraId="2B705E20" w14:textId="77777777" w:rsidR="006554B7" w:rsidRPr="006D49A0" w:rsidRDefault="006554B7" w:rsidP="006554B7">
            <w:pPr>
              <w:ind w:firstLine="0"/>
              <w:jc w:val="center"/>
              <w:rPr>
                <w:rFonts w:eastAsia="Times New Roman"/>
              </w:rPr>
            </w:pPr>
            <w:r>
              <w:rPr>
                <w:rFonts w:eastAsia="Times New Roman"/>
              </w:rPr>
              <w:t>2</w:t>
            </w:r>
          </w:p>
        </w:tc>
        <w:tc>
          <w:tcPr>
            <w:tcW w:w="1134" w:type="dxa"/>
            <w:vAlign w:val="center"/>
          </w:tcPr>
          <w:p w14:paraId="10D7B178" w14:textId="77777777" w:rsidR="006554B7" w:rsidRPr="006D49A0" w:rsidRDefault="006554B7" w:rsidP="006554B7">
            <w:pPr>
              <w:ind w:firstLine="0"/>
              <w:jc w:val="center"/>
              <w:rPr>
                <w:rFonts w:eastAsia="Times New Roman"/>
              </w:rPr>
            </w:pPr>
            <w:r>
              <w:rPr>
                <w:rFonts w:eastAsia="Times New Roman"/>
              </w:rPr>
              <w:t>3</w:t>
            </w:r>
          </w:p>
        </w:tc>
        <w:tc>
          <w:tcPr>
            <w:tcW w:w="1134" w:type="dxa"/>
          </w:tcPr>
          <w:p w14:paraId="3DBFF2C7" w14:textId="77777777" w:rsidR="006554B7" w:rsidRPr="006D49A0" w:rsidRDefault="006554B7" w:rsidP="006554B7">
            <w:pPr>
              <w:ind w:firstLine="0"/>
              <w:jc w:val="center"/>
              <w:rPr>
                <w:rFonts w:eastAsia="Times New Roman"/>
              </w:rPr>
            </w:pPr>
            <w:r>
              <w:rPr>
                <w:rFonts w:eastAsia="Times New Roman"/>
              </w:rPr>
              <w:t>4</w:t>
            </w:r>
          </w:p>
        </w:tc>
        <w:tc>
          <w:tcPr>
            <w:tcW w:w="851" w:type="dxa"/>
            <w:vAlign w:val="center"/>
          </w:tcPr>
          <w:p w14:paraId="07D1A040" w14:textId="77777777" w:rsidR="006554B7" w:rsidRPr="006D49A0" w:rsidRDefault="006554B7" w:rsidP="006554B7">
            <w:pPr>
              <w:ind w:firstLine="0"/>
              <w:jc w:val="center"/>
              <w:rPr>
                <w:rFonts w:eastAsia="Times New Roman"/>
              </w:rPr>
            </w:pPr>
            <w:r>
              <w:rPr>
                <w:rFonts w:eastAsia="Times New Roman"/>
              </w:rPr>
              <w:t>5</w:t>
            </w:r>
          </w:p>
        </w:tc>
        <w:tc>
          <w:tcPr>
            <w:tcW w:w="1132" w:type="dxa"/>
            <w:vAlign w:val="center"/>
          </w:tcPr>
          <w:p w14:paraId="0FFD7691" w14:textId="77777777" w:rsidR="006554B7" w:rsidRPr="006D49A0" w:rsidRDefault="006554B7" w:rsidP="006554B7">
            <w:pPr>
              <w:ind w:firstLine="0"/>
              <w:jc w:val="center"/>
              <w:rPr>
                <w:rFonts w:eastAsia="Times New Roman"/>
              </w:rPr>
            </w:pPr>
            <w:r>
              <w:rPr>
                <w:rFonts w:eastAsia="Times New Roman"/>
              </w:rPr>
              <w:t>6</w:t>
            </w:r>
          </w:p>
        </w:tc>
      </w:tr>
      <w:tr w:rsidR="006554B7" w:rsidRPr="006D49A0" w14:paraId="2160149D" w14:textId="77777777" w:rsidTr="006554B7">
        <w:trPr>
          <w:cantSplit/>
          <w:jc w:val="center"/>
        </w:trPr>
        <w:tc>
          <w:tcPr>
            <w:tcW w:w="2332" w:type="dxa"/>
          </w:tcPr>
          <w:p w14:paraId="4DD405A3" w14:textId="77777777" w:rsidR="006554B7" w:rsidRPr="00821AAC" w:rsidRDefault="006554B7" w:rsidP="00322EAA">
            <w:pPr>
              <w:ind w:firstLine="0"/>
              <w:jc w:val="left"/>
              <w:rPr>
                <w:rFonts w:eastAsia="Times New Roman"/>
              </w:rPr>
              <w:pPrChange w:id="179" w:author="grishynanash@gmail.com" w:date="2023-05-23T15:45:00Z">
                <w:pPr>
                  <w:ind w:firstLine="0"/>
                </w:pPr>
              </w:pPrChange>
            </w:pPr>
            <w:r w:rsidRPr="00821AAC">
              <w:rPr>
                <w:rFonts w:eastAsia="Times New Roman"/>
              </w:rPr>
              <w:t>1.</w:t>
            </w:r>
            <w:del w:id="180" w:author="grishynanash@gmail.com" w:date="2023-05-23T15:45:00Z">
              <w:r w:rsidDel="00322EAA">
                <w:rPr>
                  <w:rFonts w:eastAsia="Times New Roman"/>
                </w:rPr>
                <w:delText xml:space="preserve"> </w:delText>
              </w:r>
            </w:del>
            <w:r w:rsidRPr="00821AAC">
              <w:rPr>
                <w:rFonts w:eastAsia="Times New Roman"/>
              </w:rPr>
              <w:t>Инженер-программист</w:t>
            </w:r>
          </w:p>
        </w:tc>
        <w:tc>
          <w:tcPr>
            <w:tcW w:w="2763" w:type="dxa"/>
          </w:tcPr>
          <w:p w14:paraId="59E92145" w14:textId="77777777" w:rsidR="006554B7" w:rsidRPr="00E80349" w:rsidRDefault="006554B7" w:rsidP="006554B7">
            <w:pPr>
              <w:ind w:firstLine="0"/>
            </w:pPr>
            <w:r>
              <w:t xml:space="preserve">Разработка логики программного средства, кодирование программы </w:t>
            </w:r>
          </w:p>
          <w:p w14:paraId="5FAE32D9" w14:textId="77777777" w:rsidR="006554B7" w:rsidRPr="00E80349" w:rsidRDefault="006554B7" w:rsidP="006554B7"/>
        </w:tc>
        <w:tc>
          <w:tcPr>
            <w:tcW w:w="1134" w:type="dxa"/>
          </w:tcPr>
          <w:p w14:paraId="38E1A66B" w14:textId="77777777" w:rsidR="006554B7" w:rsidRPr="00E80349" w:rsidRDefault="006554B7" w:rsidP="006554B7">
            <w:pPr>
              <w:ind w:firstLine="0"/>
            </w:pPr>
            <w:r w:rsidRPr="00E80349">
              <w:t>2400</w:t>
            </w:r>
          </w:p>
        </w:tc>
        <w:tc>
          <w:tcPr>
            <w:tcW w:w="1134" w:type="dxa"/>
          </w:tcPr>
          <w:p w14:paraId="43BA2CD0" w14:textId="77777777" w:rsidR="006554B7" w:rsidRPr="00E80349" w:rsidRDefault="006554B7" w:rsidP="006554B7">
            <w:pPr>
              <w:ind w:firstLine="0"/>
            </w:pPr>
            <w:r w:rsidRPr="00E80349">
              <w:t>14,3</w:t>
            </w:r>
          </w:p>
        </w:tc>
        <w:tc>
          <w:tcPr>
            <w:tcW w:w="851" w:type="dxa"/>
          </w:tcPr>
          <w:p w14:paraId="58560E83" w14:textId="77777777" w:rsidR="006554B7" w:rsidRPr="00E80349" w:rsidRDefault="006554B7" w:rsidP="006554B7">
            <w:pPr>
              <w:ind w:right="4" w:firstLine="0"/>
            </w:pPr>
            <w:r>
              <w:t>300</w:t>
            </w:r>
          </w:p>
        </w:tc>
        <w:tc>
          <w:tcPr>
            <w:tcW w:w="1132" w:type="dxa"/>
          </w:tcPr>
          <w:p w14:paraId="7877A774" w14:textId="77777777" w:rsidR="006554B7" w:rsidRPr="00EE16FE" w:rsidRDefault="006554B7" w:rsidP="006554B7">
            <w:pPr>
              <w:ind w:firstLine="0"/>
              <w:rPr>
                <w:lang w:val="en-US"/>
              </w:rPr>
            </w:pPr>
            <w:r>
              <w:rPr>
                <w:lang w:val="en-US"/>
              </w:rPr>
              <w:t>4</w:t>
            </w:r>
            <w:r w:rsidRPr="00EE16FE">
              <w:rPr>
                <w:lang w:val="en-US"/>
              </w:rPr>
              <w:t>290</w:t>
            </w:r>
          </w:p>
        </w:tc>
      </w:tr>
      <w:tr w:rsidR="006554B7" w:rsidRPr="006D49A0" w14:paraId="7D21A1E7" w14:textId="77777777" w:rsidTr="006554B7">
        <w:trPr>
          <w:cantSplit/>
          <w:jc w:val="center"/>
        </w:trPr>
        <w:tc>
          <w:tcPr>
            <w:tcW w:w="2332" w:type="dxa"/>
            <w:tcBorders>
              <w:bottom w:val="single" w:sz="6" w:space="0" w:color="auto"/>
            </w:tcBorders>
          </w:tcPr>
          <w:p w14:paraId="7E038E18" w14:textId="77777777" w:rsidR="006554B7" w:rsidRPr="006D49A0" w:rsidRDefault="006554B7" w:rsidP="00322EAA">
            <w:pPr>
              <w:ind w:firstLine="0"/>
              <w:jc w:val="left"/>
              <w:rPr>
                <w:rFonts w:eastAsia="Times New Roman"/>
              </w:rPr>
              <w:pPrChange w:id="181" w:author="grishynanash@gmail.com" w:date="2023-05-23T15:45:00Z">
                <w:pPr>
                  <w:ind w:firstLine="0"/>
                </w:pPr>
              </w:pPrChange>
            </w:pPr>
            <w:r>
              <w:rPr>
                <w:rFonts w:eastAsia="Times New Roman"/>
              </w:rPr>
              <w:t>2.Дизайнер</w:t>
            </w:r>
          </w:p>
        </w:tc>
        <w:tc>
          <w:tcPr>
            <w:tcW w:w="2763" w:type="dxa"/>
            <w:tcBorders>
              <w:bottom w:val="single" w:sz="6" w:space="0" w:color="auto"/>
            </w:tcBorders>
          </w:tcPr>
          <w:p w14:paraId="696F1E5C" w14:textId="77777777" w:rsidR="006554B7" w:rsidRPr="00E80349" w:rsidRDefault="006554B7" w:rsidP="006554B7">
            <w:pPr>
              <w:spacing w:line="244" w:lineRule="auto"/>
              <w:ind w:firstLine="0"/>
            </w:pPr>
            <w:r>
              <w:t>Создание шаблона пользовательского интерфейса</w:t>
            </w:r>
          </w:p>
        </w:tc>
        <w:tc>
          <w:tcPr>
            <w:tcW w:w="1134" w:type="dxa"/>
            <w:tcBorders>
              <w:bottom w:val="single" w:sz="6" w:space="0" w:color="auto"/>
            </w:tcBorders>
          </w:tcPr>
          <w:p w14:paraId="66ECA223" w14:textId="77777777" w:rsidR="006554B7" w:rsidRPr="00E80349" w:rsidRDefault="006554B7" w:rsidP="006554B7">
            <w:pPr>
              <w:ind w:right="80" w:firstLine="0"/>
            </w:pPr>
            <w:r w:rsidRPr="00E80349">
              <w:t>2200</w:t>
            </w:r>
          </w:p>
        </w:tc>
        <w:tc>
          <w:tcPr>
            <w:tcW w:w="1134" w:type="dxa"/>
            <w:tcBorders>
              <w:bottom w:val="single" w:sz="6" w:space="0" w:color="auto"/>
            </w:tcBorders>
          </w:tcPr>
          <w:p w14:paraId="1F14F614" w14:textId="77777777" w:rsidR="006554B7" w:rsidRPr="00E80349" w:rsidRDefault="006554B7" w:rsidP="006554B7">
            <w:pPr>
              <w:ind w:right="95" w:firstLine="0"/>
            </w:pPr>
            <w:r w:rsidRPr="00E80349">
              <w:t>13,1</w:t>
            </w:r>
          </w:p>
        </w:tc>
        <w:tc>
          <w:tcPr>
            <w:tcW w:w="851" w:type="dxa"/>
            <w:tcBorders>
              <w:bottom w:val="single" w:sz="6" w:space="0" w:color="auto"/>
            </w:tcBorders>
          </w:tcPr>
          <w:p w14:paraId="02311D2F" w14:textId="77777777" w:rsidR="006554B7" w:rsidRPr="00E80349" w:rsidRDefault="006554B7" w:rsidP="006554B7">
            <w:pPr>
              <w:ind w:right="100" w:firstLine="0"/>
            </w:pPr>
            <w:r>
              <w:t>20</w:t>
            </w:r>
          </w:p>
        </w:tc>
        <w:tc>
          <w:tcPr>
            <w:tcW w:w="1132" w:type="dxa"/>
            <w:tcBorders>
              <w:bottom w:val="single" w:sz="6" w:space="0" w:color="auto"/>
            </w:tcBorders>
          </w:tcPr>
          <w:p w14:paraId="3139453A" w14:textId="77777777" w:rsidR="006554B7" w:rsidRPr="00EE16FE" w:rsidRDefault="006554B7" w:rsidP="006554B7">
            <w:pPr>
              <w:ind w:firstLine="0"/>
              <w:rPr>
                <w:lang w:val="en-US"/>
              </w:rPr>
            </w:pPr>
            <w:r>
              <w:rPr>
                <w:lang w:val="en-US"/>
              </w:rPr>
              <w:t>262</w:t>
            </w:r>
          </w:p>
        </w:tc>
      </w:tr>
      <w:tr w:rsidR="006554B7" w:rsidRPr="006D49A0" w14:paraId="197D9AB2" w14:textId="77777777" w:rsidTr="006554B7">
        <w:trPr>
          <w:cantSplit/>
          <w:jc w:val="center"/>
        </w:trPr>
        <w:tc>
          <w:tcPr>
            <w:tcW w:w="2332" w:type="dxa"/>
            <w:tcBorders>
              <w:bottom w:val="nil"/>
            </w:tcBorders>
          </w:tcPr>
          <w:p w14:paraId="0E4D17FA" w14:textId="77777777" w:rsidR="006554B7" w:rsidRDefault="006554B7" w:rsidP="00322EAA">
            <w:pPr>
              <w:ind w:firstLine="0"/>
              <w:jc w:val="left"/>
              <w:rPr>
                <w:rFonts w:eastAsia="Times New Roman"/>
              </w:rPr>
              <w:pPrChange w:id="182" w:author="grishynanash@gmail.com" w:date="2023-05-23T15:45:00Z">
                <w:pPr>
                  <w:ind w:firstLine="0"/>
                </w:pPr>
              </w:pPrChange>
            </w:pPr>
            <w:r>
              <w:t>3.</w:t>
            </w:r>
            <w:del w:id="183" w:author="grishynanash@gmail.com" w:date="2023-05-23T15:44:00Z">
              <w:r w:rsidDel="00322EAA">
                <w:delText xml:space="preserve"> </w:delText>
              </w:r>
            </w:del>
            <w:r>
              <w:t>Инженер отдела качества</w:t>
            </w:r>
          </w:p>
        </w:tc>
        <w:tc>
          <w:tcPr>
            <w:tcW w:w="2763" w:type="dxa"/>
            <w:tcBorders>
              <w:bottom w:val="nil"/>
            </w:tcBorders>
          </w:tcPr>
          <w:p w14:paraId="3E9D8B71" w14:textId="77777777" w:rsidR="006554B7" w:rsidRPr="00E80349" w:rsidRDefault="006554B7" w:rsidP="006554B7">
            <w:pPr>
              <w:ind w:firstLine="0"/>
            </w:pPr>
            <w:r w:rsidRPr="00E80349">
              <w:t>Ручное и автоматизированное тестирование программного средства</w:t>
            </w:r>
          </w:p>
        </w:tc>
        <w:tc>
          <w:tcPr>
            <w:tcW w:w="1134" w:type="dxa"/>
            <w:tcBorders>
              <w:bottom w:val="nil"/>
            </w:tcBorders>
          </w:tcPr>
          <w:p w14:paraId="3CFB3BAD" w14:textId="77777777" w:rsidR="006554B7" w:rsidRPr="00E80349" w:rsidRDefault="006554B7" w:rsidP="006554B7">
            <w:pPr>
              <w:ind w:right="80" w:firstLine="0"/>
            </w:pPr>
            <w:r w:rsidRPr="00E80349">
              <w:t>1800</w:t>
            </w:r>
          </w:p>
        </w:tc>
        <w:tc>
          <w:tcPr>
            <w:tcW w:w="1134" w:type="dxa"/>
            <w:tcBorders>
              <w:bottom w:val="nil"/>
            </w:tcBorders>
          </w:tcPr>
          <w:p w14:paraId="0D2D3C95" w14:textId="77777777" w:rsidR="006554B7" w:rsidRPr="00E80349" w:rsidRDefault="006554B7" w:rsidP="006554B7">
            <w:pPr>
              <w:ind w:right="95" w:firstLine="0"/>
            </w:pPr>
            <w:r w:rsidRPr="00E80349">
              <w:t>10,7</w:t>
            </w:r>
          </w:p>
        </w:tc>
        <w:tc>
          <w:tcPr>
            <w:tcW w:w="851" w:type="dxa"/>
            <w:tcBorders>
              <w:bottom w:val="nil"/>
            </w:tcBorders>
          </w:tcPr>
          <w:p w14:paraId="1B79E6B7" w14:textId="77777777" w:rsidR="006554B7" w:rsidRPr="00E80349" w:rsidRDefault="006554B7" w:rsidP="006554B7">
            <w:pPr>
              <w:ind w:right="100" w:firstLine="0"/>
            </w:pPr>
            <w:r>
              <w:t>7</w:t>
            </w:r>
            <w:r w:rsidRPr="00E80349">
              <w:t>0</w:t>
            </w:r>
          </w:p>
        </w:tc>
        <w:tc>
          <w:tcPr>
            <w:tcW w:w="1132" w:type="dxa"/>
            <w:tcBorders>
              <w:bottom w:val="nil"/>
            </w:tcBorders>
          </w:tcPr>
          <w:p w14:paraId="2E94B201" w14:textId="77777777" w:rsidR="006554B7" w:rsidRPr="00E80349" w:rsidRDefault="006554B7" w:rsidP="006554B7">
            <w:pPr>
              <w:ind w:firstLine="0"/>
            </w:pPr>
            <w:r w:rsidRPr="00EE16FE">
              <w:t>749</w:t>
            </w:r>
          </w:p>
        </w:tc>
      </w:tr>
      <w:tr w:rsidR="006554B7" w:rsidRPr="00E80349" w14:paraId="699C8AD6" w14:textId="77777777" w:rsidTr="006554B7">
        <w:trPr>
          <w:cantSplit/>
          <w:jc w:val="center"/>
        </w:trPr>
        <w:tc>
          <w:tcPr>
            <w:tcW w:w="2332" w:type="dxa"/>
          </w:tcPr>
          <w:p w14:paraId="02A45956" w14:textId="77777777" w:rsidR="006554B7" w:rsidRPr="00EE16FE" w:rsidRDefault="006554B7" w:rsidP="00322EAA">
            <w:pPr>
              <w:ind w:firstLine="0"/>
              <w:jc w:val="left"/>
              <w:rPr>
                <w:rFonts w:eastAsia="Times New Roman"/>
              </w:rPr>
              <w:pPrChange w:id="184" w:author="grishynanash@gmail.com" w:date="2023-05-23T15:45:00Z">
                <w:pPr>
                  <w:ind w:firstLine="0"/>
                </w:pPr>
              </w:pPrChange>
            </w:pPr>
            <w:r w:rsidRPr="00EE16FE">
              <w:rPr>
                <w:rFonts w:eastAsia="Times New Roman"/>
              </w:rPr>
              <w:t>4.</w:t>
            </w:r>
            <w:del w:id="185" w:author="grishynanash@gmail.com" w:date="2023-05-23T15:44:00Z">
              <w:r w:rsidRPr="00EE16FE" w:rsidDel="00322EAA">
                <w:rPr>
                  <w:rFonts w:eastAsia="Times New Roman"/>
                </w:rPr>
                <w:delText xml:space="preserve"> </w:delText>
              </w:r>
            </w:del>
            <w:r>
              <w:rPr>
                <w:rFonts w:eastAsia="Times New Roman"/>
              </w:rPr>
              <w:t>Проектный менеджер</w:t>
            </w:r>
          </w:p>
        </w:tc>
        <w:tc>
          <w:tcPr>
            <w:tcW w:w="2763" w:type="dxa"/>
          </w:tcPr>
          <w:p w14:paraId="7603F455" w14:textId="77777777" w:rsidR="006554B7" w:rsidRPr="00E80349" w:rsidRDefault="006554B7" w:rsidP="006554B7">
            <w:pPr>
              <w:ind w:firstLine="0"/>
            </w:pPr>
            <w:r>
              <w:t>Ф</w:t>
            </w:r>
            <w:r w:rsidRPr="00E80349">
              <w:t>ормирование</w:t>
            </w:r>
            <w:r>
              <w:t xml:space="preserve"> требований и</w:t>
            </w:r>
            <w:r w:rsidRPr="00E80349">
              <w:t xml:space="preserve"> сроков разработки</w:t>
            </w:r>
          </w:p>
        </w:tc>
        <w:tc>
          <w:tcPr>
            <w:tcW w:w="1134" w:type="dxa"/>
          </w:tcPr>
          <w:p w14:paraId="10C154A6" w14:textId="77777777" w:rsidR="006554B7" w:rsidRPr="00E80349" w:rsidRDefault="006554B7" w:rsidP="006554B7">
            <w:pPr>
              <w:ind w:right="80" w:firstLine="0"/>
            </w:pPr>
            <w:r w:rsidRPr="00E80349">
              <w:t>1800</w:t>
            </w:r>
          </w:p>
        </w:tc>
        <w:tc>
          <w:tcPr>
            <w:tcW w:w="1134" w:type="dxa"/>
          </w:tcPr>
          <w:p w14:paraId="63D920C5" w14:textId="77777777" w:rsidR="006554B7" w:rsidRPr="00E80349" w:rsidRDefault="006554B7" w:rsidP="006554B7">
            <w:pPr>
              <w:ind w:right="95" w:firstLine="0"/>
            </w:pPr>
            <w:r w:rsidRPr="00E80349">
              <w:t>10,7</w:t>
            </w:r>
          </w:p>
        </w:tc>
        <w:tc>
          <w:tcPr>
            <w:tcW w:w="851" w:type="dxa"/>
          </w:tcPr>
          <w:p w14:paraId="1BCB15D0" w14:textId="77777777" w:rsidR="006554B7" w:rsidRPr="00E80349" w:rsidRDefault="006554B7" w:rsidP="006554B7">
            <w:pPr>
              <w:ind w:right="100" w:firstLine="0"/>
            </w:pPr>
            <w:r w:rsidRPr="00E80349">
              <w:t>50</w:t>
            </w:r>
          </w:p>
        </w:tc>
        <w:tc>
          <w:tcPr>
            <w:tcW w:w="1132" w:type="dxa"/>
          </w:tcPr>
          <w:p w14:paraId="591083C9" w14:textId="77777777" w:rsidR="006554B7" w:rsidRPr="00E80349" w:rsidRDefault="006554B7" w:rsidP="006554B7">
            <w:pPr>
              <w:ind w:firstLine="0"/>
            </w:pPr>
            <w:r w:rsidRPr="00E80349">
              <w:t>535</w:t>
            </w:r>
          </w:p>
        </w:tc>
      </w:tr>
      <w:tr w:rsidR="006554B7" w:rsidRPr="00EE16FE" w14:paraId="3BFAED50" w14:textId="77777777" w:rsidTr="006554B7">
        <w:trPr>
          <w:cantSplit/>
          <w:jc w:val="center"/>
        </w:trPr>
        <w:tc>
          <w:tcPr>
            <w:tcW w:w="8214" w:type="dxa"/>
            <w:gridSpan w:val="5"/>
          </w:tcPr>
          <w:p w14:paraId="35872542" w14:textId="77777777" w:rsidR="006554B7" w:rsidRPr="006D49A0" w:rsidRDefault="006554B7" w:rsidP="00322EAA">
            <w:pPr>
              <w:ind w:firstLine="0"/>
              <w:rPr>
                <w:rFonts w:eastAsia="Times New Roman"/>
              </w:rPr>
              <w:pPrChange w:id="186" w:author="grishynanash@gmail.com" w:date="2023-05-23T15:44:00Z">
                <w:pPr/>
              </w:pPrChange>
            </w:pPr>
            <w:r>
              <w:rPr>
                <w:rFonts w:eastAsia="Times New Roman"/>
              </w:rPr>
              <w:t>Итого</w:t>
            </w:r>
          </w:p>
        </w:tc>
        <w:tc>
          <w:tcPr>
            <w:tcW w:w="1132" w:type="dxa"/>
          </w:tcPr>
          <w:p w14:paraId="1CAD35F0" w14:textId="77777777" w:rsidR="006554B7" w:rsidRPr="00EE16FE" w:rsidRDefault="006554B7" w:rsidP="006554B7">
            <w:pPr>
              <w:ind w:firstLine="0"/>
            </w:pPr>
            <w:r w:rsidRPr="00EE16FE">
              <w:t>5836</w:t>
            </w:r>
          </w:p>
        </w:tc>
      </w:tr>
      <w:tr w:rsidR="006554B7" w:rsidRPr="00E80349" w14:paraId="07DD8A63" w14:textId="77777777" w:rsidTr="006554B7">
        <w:trPr>
          <w:cantSplit/>
          <w:jc w:val="center"/>
        </w:trPr>
        <w:tc>
          <w:tcPr>
            <w:tcW w:w="8214" w:type="dxa"/>
            <w:gridSpan w:val="5"/>
          </w:tcPr>
          <w:p w14:paraId="246EE796" w14:textId="5FF1334A" w:rsidR="006554B7" w:rsidRPr="006D49A0" w:rsidRDefault="006554B7" w:rsidP="00322EAA">
            <w:pPr>
              <w:ind w:firstLine="0"/>
              <w:rPr>
                <w:rFonts w:eastAsia="Times New Roman"/>
              </w:rPr>
              <w:pPrChange w:id="187" w:author="grishynanash@gmail.com" w:date="2023-05-23T15:44:00Z">
                <w:pPr/>
              </w:pPrChange>
            </w:pPr>
            <w:r w:rsidRPr="006D49A0">
              <w:rPr>
                <w:rFonts w:eastAsia="Times New Roman"/>
              </w:rPr>
              <w:t>Премия (</w:t>
            </w:r>
            <w:r>
              <w:rPr>
                <w:rFonts w:eastAsia="Times New Roman"/>
              </w:rPr>
              <w:t>25</w:t>
            </w:r>
            <w:r w:rsidRPr="006D49A0">
              <w:rPr>
                <w:rFonts w:eastAsia="Times New Roman"/>
              </w:rPr>
              <w:t>%)</w:t>
            </w:r>
          </w:p>
        </w:tc>
        <w:tc>
          <w:tcPr>
            <w:tcW w:w="1132" w:type="dxa"/>
            <w:vAlign w:val="bottom"/>
          </w:tcPr>
          <w:p w14:paraId="4DB730F2" w14:textId="77777777" w:rsidR="006554B7" w:rsidRPr="00E80349" w:rsidRDefault="006554B7" w:rsidP="006554B7">
            <w:pPr>
              <w:ind w:right="100" w:firstLine="0"/>
            </w:pPr>
            <w:r w:rsidRPr="00EE16FE">
              <w:t>1459</w:t>
            </w:r>
          </w:p>
        </w:tc>
      </w:tr>
      <w:tr w:rsidR="006554B7" w:rsidRPr="00EE16FE" w14:paraId="61E8AF3E" w14:textId="77777777" w:rsidTr="006554B7">
        <w:trPr>
          <w:cantSplit/>
          <w:jc w:val="center"/>
        </w:trPr>
        <w:tc>
          <w:tcPr>
            <w:tcW w:w="8214" w:type="dxa"/>
            <w:gridSpan w:val="5"/>
          </w:tcPr>
          <w:p w14:paraId="59129C9B" w14:textId="77777777" w:rsidR="006554B7" w:rsidRPr="006D49A0" w:rsidRDefault="006554B7" w:rsidP="00322EAA">
            <w:pPr>
              <w:ind w:firstLine="0"/>
              <w:rPr>
                <w:rFonts w:eastAsia="Times New Roman"/>
              </w:rPr>
              <w:pPrChange w:id="188" w:author="grishynanash@gmail.com" w:date="2023-05-23T15:44:00Z">
                <w:pPr/>
              </w:pPrChange>
            </w:pPr>
            <w:r>
              <w:rPr>
                <w:rFonts w:eastAsia="Times New Roman"/>
              </w:rPr>
              <w:t xml:space="preserve">Всего </w:t>
            </w:r>
            <w:r w:rsidRPr="006D49A0">
              <w:rPr>
                <w:rFonts w:eastAsia="Times New Roman"/>
              </w:rPr>
              <w:t>основн</w:t>
            </w:r>
            <w:r>
              <w:rPr>
                <w:rFonts w:eastAsia="Times New Roman"/>
              </w:rPr>
              <w:t>ая</w:t>
            </w:r>
            <w:r w:rsidRPr="006D49A0">
              <w:rPr>
                <w:rFonts w:eastAsia="Times New Roman"/>
              </w:rPr>
              <w:t xml:space="preserve"> заработн</w:t>
            </w:r>
            <w:r>
              <w:rPr>
                <w:rFonts w:eastAsia="Times New Roman"/>
              </w:rPr>
              <w:t>ая</w:t>
            </w:r>
            <w:r w:rsidRPr="006D49A0">
              <w:rPr>
                <w:rFonts w:eastAsia="Times New Roman"/>
              </w:rPr>
              <w:t xml:space="preserve"> плат</w:t>
            </w:r>
            <w:r>
              <w:rPr>
                <w:rFonts w:eastAsia="Times New Roman"/>
              </w:rPr>
              <w:t>а</w:t>
            </w:r>
          </w:p>
        </w:tc>
        <w:tc>
          <w:tcPr>
            <w:tcW w:w="1132" w:type="dxa"/>
          </w:tcPr>
          <w:p w14:paraId="3A0EB954" w14:textId="77777777" w:rsidR="006554B7" w:rsidRPr="00EE16FE" w:rsidRDefault="006554B7" w:rsidP="006554B7">
            <w:pPr>
              <w:ind w:firstLine="0"/>
              <w:rPr>
                <w:lang w:val="en-US"/>
              </w:rPr>
            </w:pPr>
            <w:r>
              <w:rPr>
                <w:lang w:val="en-US"/>
              </w:rPr>
              <w:t>7295</w:t>
            </w:r>
          </w:p>
        </w:tc>
      </w:tr>
    </w:tbl>
    <w:p w14:paraId="3697D4A9" w14:textId="77777777" w:rsidR="006554B7" w:rsidRDefault="006554B7" w:rsidP="006554B7"/>
    <w:p w14:paraId="79C629E3" w14:textId="6E86EF7F" w:rsidR="006554B7" w:rsidRDefault="006554B7" w:rsidP="006554B7">
      <w:pPr>
        <w:pStyle w:val="12"/>
        <w:rPr>
          <w:ins w:id="189" w:author="grishynanash@gmail.com" w:date="2023-05-23T15:48:00Z"/>
          <w:rFonts w:eastAsia="Times New Roman"/>
          <w:lang w:eastAsia="ru-RU"/>
        </w:rPr>
      </w:pPr>
      <w:r>
        <w:t xml:space="preserve">Расчет </w:t>
      </w:r>
      <w:r>
        <w:rPr>
          <w:rFonts w:eastAsia="Times New Roman"/>
          <w:lang w:eastAsia="ru-RU"/>
        </w:rPr>
        <w:t>з</w:t>
      </w:r>
      <w:r w:rsidRPr="00EB1A96">
        <w:rPr>
          <w:rFonts w:eastAsia="Times New Roman"/>
          <w:lang w:eastAsia="ru-RU"/>
        </w:rPr>
        <w:t>атрат</w:t>
      </w:r>
      <w:r>
        <w:rPr>
          <w:rFonts w:eastAsia="Times New Roman"/>
          <w:lang w:eastAsia="ru-RU"/>
        </w:rPr>
        <w:t xml:space="preserve"> </w:t>
      </w:r>
      <w:r w:rsidRPr="00EB1A96">
        <w:rPr>
          <w:rFonts w:eastAsia="Times New Roman"/>
          <w:lang w:eastAsia="ru-RU"/>
        </w:rPr>
        <w:t>на дополнительную заработную плату разработчиков</w:t>
      </w:r>
      <w:r>
        <w:rPr>
          <w:rFonts w:eastAsia="Times New Roman"/>
          <w:lang w:eastAsia="ru-RU"/>
        </w:rPr>
        <w:t xml:space="preserve"> осуществляется по формуле</w:t>
      </w:r>
      <w:r w:rsidRPr="00055B99">
        <w:rPr>
          <w:rFonts w:eastAsia="Times New Roman"/>
          <w:lang w:eastAsia="ru-RU"/>
        </w:rPr>
        <w:t>:</w:t>
      </w:r>
    </w:p>
    <w:p w14:paraId="499ED7AB" w14:textId="77777777" w:rsidR="00322EAA" w:rsidRPr="00E80349" w:rsidRDefault="00322EAA" w:rsidP="006554B7">
      <w:pPr>
        <w:pStyle w:val="12"/>
        <w:rPr>
          <w:rFonts w:eastAsia="Times New Roman"/>
          <w:lang w:eastAsia="ru-RU"/>
        </w:rPr>
      </w:pPr>
    </w:p>
    <w:p w14:paraId="4241E925" w14:textId="6E6A0309" w:rsidR="006554B7" w:rsidRPr="00621698" w:rsidRDefault="006554B7" w:rsidP="006554B7">
      <w:pPr>
        <w:tabs>
          <w:tab w:val="center" w:pos="4536"/>
          <w:tab w:val="right" w:pos="9355"/>
        </w:tabs>
        <w:spacing w:line="276" w:lineRule="auto"/>
        <w:rPr>
          <w:rFonts w:eastAsia="Times New Roman"/>
        </w:rPr>
      </w:pPr>
      <w:r w:rsidRPr="00E80349">
        <w:rPr>
          <w:rFonts w:eastAsia="Times New Roman"/>
        </w:rPr>
        <w:tab/>
      </w:r>
      <w:r w:rsidRPr="00E80349">
        <w:rPr>
          <w:rFonts w:eastAsia="Times New Roman"/>
          <w:position w:val="-28"/>
          <w:szCs w:val="24"/>
        </w:rPr>
        <w:object w:dxaOrig="1500" w:dyaOrig="740" w14:anchorId="0C5D9A84">
          <v:shape id="_x0000_i1077" type="#_x0000_t75" style="width:78.9pt;height:36.3pt" o:ole="">
            <v:imagedata r:id="rId33" o:title=""/>
          </v:shape>
          <o:OLEObject Type="Embed" ProgID="Equation.3" ShapeID="_x0000_i1077" DrawAspect="Content" ObjectID="_1746362386" r:id="rId34"/>
        </w:object>
      </w:r>
      <w:r w:rsidRPr="00C309C5">
        <w:rPr>
          <w:rFonts w:eastAsia="Times New Roman"/>
          <w:szCs w:val="24"/>
        </w:rPr>
        <w:t>,</w:t>
      </w:r>
      <w:r w:rsidR="00116210">
        <w:rPr>
          <w:rFonts w:eastAsia="Times New Roman"/>
        </w:rPr>
        <w:tab/>
        <w:t>(7</w:t>
      </w:r>
      <w:r w:rsidRPr="00E80349">
        <w:rPr>
          <w:rFonts w:eastAsia="Times New Roman"/>
        </w:rPr>
        <w:t>.</w:t>
      </w:r>
      <w:r w:rsidRPr="00C309C5">
        <w:rPr>
          <w:rFonts w:eastAsia="Times New Roman"/>
        </w:rPr>
        <w:t>2</w:t>
      </w:r>
      <w:r w:rsidRPr="00E80349">
        <w:rPr>
          <w:rFonts w:eastAsia="Times New Roman"/>
        </w:rPr>
        <w:t xml:space="preserve">) </w:t>
      </w:r>
    </w:p>
    <w:p w14:paraId="2EFDF64D" w14:textId="77777777" w:rsidR="00322EAA" w:rsidRDefault="00322EAA" w:rsidP="00322EAA">
      <w:pPr>
        <w:ind w:firstLine="0"/>
        <w:rPr>
          <w:ins w:id="190" w:author="grishynanash@gmail.com" w:date="2023-05-23T15:48:00Z"/>
          <w:rFonts w:eastAsia="Times New Roman"/>
        </w:rPr>
        <w:pPrChange w:id="191" w:author="grishynanash@gmail.com" w:date="2023-05-23T15:47:00Z">
          <w:pPr/>
        </w:pPrChange>
      </w:pPr>
    </w:p>
    <w:p w14:paraId="7599F7B2" w14:textId="6970FF45" w:rsidR="006554B7" w:rsidRDefault="006554B7" w:rsidP="00322EAA">
      <w:pPr>
        <w:ind w:firstLine="0"/>
        <w:rPr>
          <w:rFonts w:eastAsia="Times New Roman"/>
        </w:rPr>
        <w:pPrChange w:id="192" w:author="grishynanash@gmail.com" w:date="2023-05-23T15:47:00Z">
          <w:pPr/>
        </w:pPrChange>
      </w:pPr>
      <w:r w:rsidRPr="00163D33">
        <w:rPr>
          <w:rFonts w:eastAsia="Times New Roman"/>
        </w:rPr>
        <w:t>где</w:t>
      </w:r>
      <w:r w:rsidRPr="009108E5">
        <w:rPr>
          <w:rFonts w:eastAsia="Times New Roman"/>
        </w:rPr>
        <w:t xml:space="preserve"> </w:t>
      </w:r>
      <w:r>
        <w:rPr>
          <w:rFonts w:eastAsia="Times New Roman"/>
        </w:rPr>
        <w:t>З</w:t>
      </w:r>
      <w:r>
        <w:rPr>
          <w:rFonts w:eastAsia="Times New Roman"/>
          <w:vertAlign w:val="subscript"/>
        </w:rPr>
        <w:t>о</w:t>
      </w:r>
      <w:r w:rsidRPr="00163D33">
        <w:rPr>
          <w:rFonts w:eastAsia="Times New Roman"/>
        </w:rPr>
        <w:t xml:space="preserve"> – затраты на основную заработную плату, р.;</w:t>
      </w:r>
    </w:p>
    <w:p w14:paraId="2EC05DE7" w14:textId="77777777" w:rsidR="006554B7" w:rsidRPr="00163D33" w:rsidRDefault="006554B7" w:rsidP="00322EAA">
      <w:pPr>
        <w:ind w:firstLine="426"/>
        <w:rPr>
          <w:rFonts w:eastAsia="Times New Roman"/>
        </w:rPr>
        <w:pPrChange w:id="193" w:author="grishynanash@gmail.com" w:date="2023-05-23T15:47:00Z">
          <w:pPr/>
        </w:pPrChange>
      </w:pPr>
      <w:del w:id="194" w:author="grishynanash@gmail.com" w:date="2023-05-23T15:47:00Z">
        <w:r w:rsidRPr="009108E5" w:rsidDel="00322EAA">
          <w:rPr>
            <w:rFonts w:eastAsia="Times New Roman"/>
          </w:rPr>
          <w:delText xml:space="preserve">      </w:delText>
        </w:r>
      </w:del>
      <w:r>
        <w:rPr>
          <w:rFonts w:eastAsia="Times New Roman"/>
        </w:rPr>
        <w:t>Н</w:t>
      </w:r>
      <w:r>
        <w:rPr>
          <w:rFonts w:eastAsia="Times New Roman"/>
          <w:vertAlign w:val="subscript"/>
        </w:rPr>
        <w:t>д</w:t>
      </w:r>
      <w:r w:rsidRPr="00163D33">
        <w:rPr>
          <w:rFonts w:eastAsia="Times New Roman"/>
        </w:rPr>
        <w:t xml:space="preserve"> – норматив дополнительной заработной платы</w:t>
      </w:r>
      <w:r>
        <w:rPr>
          <w:rFonts w:eastAsia="Times New Roman"/>
        </w:rPr>
        <w:t xml:space="preserve"> </w:t>
      </w:r>
      <w:r w:rsidRPr="009120FB">
        <w:rPr>
          <w:position w:val="-14"/>
        </w:rPr>
        <w:object w:dxaOrig="1920" w:dyaOrig="400" w14:anchorId="7DFD6A21">
          <v:shape id="_x0000_i1078" type="#_x0000_t75" style="width:95.8pt;height:20.65pt" o:ole="">
            <v:imagedata r:id="rId35" o:title=""/>
          </v:shape>
          <o:OLEObject Type="Embed" ProgID="Equation.3" ShapeID="_x0000_i1078" DrawAspect="Content" ObjectID="_1746362387" r:id="rId36"/>
        </w:object>
      </w:r>
      <w:r>
        <w:t>.</w:t>
      </w:r>
    </w:p>
    <w:p w14:paraId="24DF32AC" w14:textId="77777777" w:rsidR="006554B7" w:rsidRPr="001942FA" w:rsidRDefault="006554B7" w:rsidP="006554B7">
      <w:pPr>
        <w:spacing w:line="276" w:lineRule="auto"/>
        <w:rPr>
          <w:rFonts w:eastAsia="Times New Roman"/>
        </w:rPr>
      </w:pPr>
      <w:r>
        <w:rPr>
          <w:rFonts w:eastAsia="Times New Roman"/>
        </w:rPr>
        <w:t xml:space="preserve">При </w:t>
      </w:r>
      <w:r w:rsidRPr="00E80349">
        <w:rPr>
          <w:rFonts w:eastAsia="Times New Roman"/>
        </w:rPr>
        <w:t>норматив</w:t>
      </w:r>
      <w:r>
        <w:rPr>
          <w:rFonts w:eastAsia="Times New Roman"/>
        </w:rPr>
        <w:t>е</w:t>
      </w:r>
      <w:r w:rsidRPr="00E80349">
        <w:rPr>
          <w:rFonts w:eastAsia="Times New Roman"/>
        </w:rPr>
        <w:t xml:space="preserve"> дополнительной заработной платы</w:t>
      </w:r>
      <w:r>
        <w:rPr>
          <w:rFonts w:eastAsia="Times New Roman"/>
        </w:rPr>
        <w:t xml:space="preserve"> равном </w:t>
      </w:r>
      <w:r w:rsidRPr="00E80349">
        <w:rPr>
          <w:rFonts w:eastAsia="Times New Roman"/>
        </w:rPr>
        <w:t>10%</w:t>
      </w:r>
      <w:r>
        <w:rPr>
          <w:rFonts w:eastAsia="Times New Roman"/>
        </w:rPr>
        <w:t>, получаем</w:t>
      </w:r>
      <w:r w:rsidRPr="001942FA">
        <w:rPr>
          <w:rFonts w:eastAsia="Times New Roman"/>
        </w:rPr>
        <w:t>:</w:t>
      </w:r>
    </w:p>
    <w:p w14:paraId="21A7BC77" w14:textId="34E05167" w:rsidR="006554B7" w:rsidRPr="00322EAA" w:rsidRDefault="00577A20" w:rsidP="006554B7">
      <w:pPr>
        <w:pStyle w:val="12"/>
        <w:rPr>
          <w:rPrChange w:id="195" w:author="grishynanash@gmail.com" w:date="2023-05-23T15:47:00Z">
            <w:rPr/>
          </w:rPrChange>
        </w:rPr>
      </w:pPr>
      <m:oMathPara>
        <m:oMath>
          <m:sSub>
            <m:sSubPr>
              <m:ctrlPr>
                <w:rPr>
                  <w:rFonts w:ascii="Cambria Math" w:hAnsi="Cambria Math"/>
                  <w:i/>
                  <w:lang w:val="en-US"/>
                </w:rPr>
              </m:ctrlPr>
            </m:sSubPr>
            <m:e>
              <m:r>
                <w:rPr>
                  <w:rFonts w:ascii="Cambria Math" w:hAnsi="Cambria Math"/>
                </w:rPr>
                <m:t>З</m:t>
              </m:r>
            </m:e>
            <m:sub>
              <m:r>
                <w:rPr>
                  <w:rFonts w:ascii="Cambria Math" w:hAnsi="Cambria Math"/>
                  <w:lang w:val="en-US"/>
                </w:rPr>
                <m:t>д</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7295</m:t>
              </m:r>
              <m:r>
                <m:rPr>
                  <m:sty m:val="p"/>
                </m:rPr>
                <w:rPr>
                  <w:rFonts w:ascii="Cambria Math" w:eastAsia="Times New Roman" w:hAnsi="Cambria Math" w:cs="Cambria Math"/>
                  <w:lang w:val="en-US"/>
                </w:rPr>
                <m:t>*10</m:t>
              </m:r>
            </m:num>
            <m:den>
              <m:r>
                <w:rPr>
                  <w:rFonts w:ascii="Cambria Math" w:hAnsi="Cambria Math"/>
                  <w:lang w:val="en-US"/>
                </w:rPr>
                <m:t>100</m:t>
              </m:r>
            </m:den>
          </m:f>
          <m:r>
            <w:rPr>
              <w:rFonts w:ascii="Cambria Math" w:hAnsi="Cambria Math"/>
              <w:lang w:val="en-US"/>
            </w:rPr>
            <m:t xml:space="preserve">= </m:t>
          </m:r>
          <m:r>
            <m:rPr>
              <m:sty m:val="p"/>
            </m:rPr>
            <w:rPr>
              <w:rFonts w:ascii="Cambria Math" w:hAnsi="Cambria Math"/>
              <w:lang w:val="en-US"/>
            </w:rPr>
            <m:t>729,5</m:t>
          </m:r>
          <m:r>
            <w:ins w:id="196" w:author="grishynanash@gmail.com" w:date="2023-05-23T15:47:00Z">
              <m:rPr>
                <m:sty m:val="p"/>
              </m:rPr>
              <w:rPr>
                <w:rFonts w:ascii="Cambria Math" w:hAnsi="Cambria Math"/>
                <w:lang w:val="en-US"/>
              </w:rPr>
              <m:t>,</m:t>
            </w:ins>
          </m:r>
        </m:oMath>
      </m:oMathPara>
    </w:p>
    <w:p w14:paraId="3AF5DBC0" w14:textId="77777777" w:rsidR="006554B7" w:rsidRPr="00C309C5" w:rsidRDefault="006554B7" w:rsidP="006554B7">
      <w:pPr>
        <w:pStyle w:val="12"/>
      </w:pPr>
      <w:r w:rsidRPr="00C309C5">
        <w:t>.</w:t>
      </w:r>
    </w:p>
    <w:p w14:paraId="04FC2946" w14:textId="089F5073" w:rsidR="006554B7" w:rsidRDefault="006554B7" w:rsidP="006554B7">
      <w:pPr>
        <w:spacing w:after="120"/>
        <w:rPr>
          <w:ins w:id="197" w:author="grishynanash@gmail.com" w:date="2023-05-23T15:49:00Z"/>
          <w:rFonts w:eastAsia="Times New Roman"/>
        </w:rPr>
      </w:pPr>
      <w:r w:rsidRPr="00EB1A96">
        <w:rPr>
          <w:rFonts w:eastAsia="Times New Roman"/>
        </w:rPr>
        <w:lastRenderedPageBreak/>
        <w:t>Отчисления на социальные нужды</w:t>
      </w:r>
      <w:r w:rsidRPr="004C4EC4">
        <w:rPr>
          <w:rFonts w:eastAsia="Times New Roman"/>
        </w:rPr>
        <w:t xml:space="preserve"> </w:t>
      </w:r>
      <w:r>
        <w:rPr>
          <w:rFonts w:eastAsia="Times New Roman"/>
        </w:rPr>
        <w:t>о</w:t>
      </w:r>
      <w:r w:rsidRPr="00EB1A96">
        <w:rPr>
          <w:rFonts w:eastAsia="Times New Roman"/>
        </w:rPr>
        <w:t>пределяются в соответствии с действующими зак</w:t>
      </w:r>
      <w:r>
        <w:rPr>
          <w:rFonts w:eastAsia="Times New Roman"/>
        </w:rPr>
        <w:t>онодательными актами по формуле</w:t>
      </w:r>
      <w:r w:rsidRPr="00B02380">
        <w:rPr>
          <w:rFonts w:eastAsia="Times New Roman"/>
        </w:rPr>
        <w:t>:</w:t>
      </w:r>
    </w:p>
    <w:p w14:paraId="62DDF0B7" w14:textId="77777777" w:rsidR="00322EAA" w:rsidRPr="007E1EFE" w:rsidRDefault="00322EAA" w:rsidP="006554B7">
      <w:pPr>
        <w:spacing w:after="120"/>
        <w:rPr>
          <w:rFonts w:eastAsia="Times New Roman"/>
        </w:rPr>
      </w:pPr>
    </w:p>
    <w:p w14:paraId="58C811B5" w14:textId="5007A06E" w:rsidR="006554B7" w:rsidRPr="00EF3167" w:rsidRDefault="006554B7" w:rsidP="006554B7">
      <w:pPr>
        <w:tabs>
          <w:tab w:val="center" w:pos="4536"/>
          <w:tab w:val="right" w:pos="9355"/>
        </w:tabs>
        <w:spacing w:line="276" w:lineRule="auto"/>
        <w:rPr>
          <w:rFonts w:eastAsia="Times New Roman"/>
        </w:rPr>
      </w:pPr>
      <w:r w:rsidRPr="00E80349">
        <w:rPr>
          <w:rFonts w:eastAsia="Times New Roman"/>
        </w:rPr>
        <w:tab/>
      </w:r>
      <w:r w:rsidRPr="004643C9">
        <w:rPr>
          <w:rFonts w:eastAsia="Times New Roman"/>
          <w:position w:val="-26"/>
        </w:rPr>
        <w:object w:dxaOrig="2600" w:dyaOrig="720" w14:anchorId="7DDD6C52">
          <v:shape id="_x0000_i1079" type="#_x0000_t75" style="width:130.25pt;height:36.3pt" o:ole="">
            <v:imagedata r:id="rId37" o:title=""/>
          </v:shape>
          <o:OLEObject Type="Embed" ProgID="Equation.3" ShapeID="_x0000_i1079" DrawAspect="Content" ObjectID="_1746362388" r:id="rId38"/>
        </w:object>
      </w:r>
      <w:r w:rsidRPr="00C309C5">
        <w:rPr>
          <w:rFonts w:eastAsia="Times New Roman"/>
        </w:rPr>
        <w:t>,</w:t>
      </w:r>
      <w:r w:rsidR="00116210">
        <w:rPr>
          <w:rFonts w:eastAsia="Times New Roman"/>
        </w:rPr>
        <w:tab/>
        <w:t>(7</w:t>
      </w:r>
      <w:r w:rsidRPr="00E80349">
        <w:rPr>
          <w:rFonts w:eastAsia="Times New Roman"/>
        </w:rPr>
        <w:t>.</w:t>
      </w:r>
      <w:r w:rsidRPr="00C309C5">
        <w:rPr>
          <w:rFonts w:eastAsia="Times New Roman"/>
        </w:rPr>
        <w:t>3</w:t>
      </w:r>
      <w:r w:rsidRPr="00E80349">
        <w:rPr>
          <w:rFonts w:eastAsia="Times New Roman"/>
        </w:rPr>
        <w:t xml:space="preserve">) </w:t>
      </w:r>
    </w:p>
    <w:p w14:paraId="3998A44F" w14:textId="77777777" w:rsidR="00322EAA" w:rsidRDefault="00322EAA" w:rsidP="00322EAA">
      <w:pPr>
        <w:ind w:firstLine="0"/>
        <w:rPr>
          <w:ins w:id="198" w:author="grishynanash@gmail.com" w:date="2023-05-23T15:48:00Z"/>
          <w:rFonts w:eastAsia="Times New Roman"/>
        </w:rPr>
        <w:pPrChange w:id="199" w:author="grishynanash@gmail.com" w:date="2023-05-23T15:47:00Z">
          <w:pPr>
            <w:ind w:left="1259" w:hanging="551"/>
          </w:pPr>
        </w:pPrChange>
      </w:pPr>
    </w:p>
    <w:p w14:paraId="0E5C3E33" w14:textId="21F7C6F7" w:rsidR="006554B7" w:rsidRDefault="006554B7" w:rsidP="00322EAA">
      <w:pPr>
        <w:ind w:firstLine="0"/>
        <w:rPr>
          <w:rFonts w:eastAsia="Times New Roman"/>
        </w:rPr>
        <w:pPrChange w:id="200" w:author="grishynanash@gmail.com" w:date="2023-05-23T15:47:00Z">
          <w:pPr>
            <w:ind w:left="1259" w:hanging="551"/>
          </w:pPr>
        </w:pPrChange>
      </w:pPr>
      <w:r w:rsidRPr="00163D33">
        <w:rPr>
          <w:rFonts w:eastAsia="Times New Roman"/>
        </w:rPr>
        <w:t>где</w:t>
      </w:r>
      <w:r>
        <w:rPr>
          <w:rFonts w:eastAsia="Times New Roman"/>
        </w:rPr>
        <w:t xml:space="preserve"> Н</w:t>
      </w:r>
      <w:r>
        <w:rPr>
          <w:rFonts w:eastAsia="Times New Roman"/>
          <w:vertAlign w:val="subscript"/>
        </w:rPr>
        <w:t>соц</w:t>
      </w:r>
      <w:r w:rsidRPr="00163D33">
        <w:rPr>
          <w:rFonts w:eastAsia="Times New Roman"/>
        </w:rPr>
        <w:t xml:space="preserve"> – </w:t>
      </w:r>
      <w:r w:rsidRPr="009120FB">
        <w:t xml:space="preserve">норматив отчислений от фонда оплаты труда </w:t>
      </w:r>
      <w:r w:rsidRPr="009120FB">
        <w:rPr>
          <w:position w:val="-14"/>
        </w:rPr>
        <w:object w:dxaOrig="1760" w:dyaOrig="400" w14:anchorId="32917B34">
          <v:shape id="_x0000_i1080" type="#_x0000_t75" style="width:88.3pt;height:20.65pt" o:ole="">
            <v:imagedata r:id="rId39" o:title=""/>
          </v:shape>
          <o:OLEObject Type="Embed" ProgID="Equation.3" ShapeID="_x0000_i1080" DrawAspect="Content" ObjectID="_1746362389" r:id="rId40"/>
        </w:object>
      </w:r>
      <w:r w:rsidRPr="00163D33">
        <w:rPr>
          <w:rFonts w:eastAsia="Times New Roman"/>
        </w:rPr>
        <w:t>.</w:t>
      </w:r>
    </w:p>
    <w:p w14:paraId="03CADE28" w14:textId="34B52EAD" w:rsidR="006554B7" w:rsidRDefault="006554B7" w:rsidP="00322EAA">
      <w:pPr>
        <w:spacing w:after="120"/>
        <w:ind w:left="1260" w:hanging="552"/>
        <w:rPr>
          <w:ins w:id="201" w:author="grishynanash@gmail.com" w:date="2023-05-23T15:48:00Z"/>
          <w:rFonts w:eastAsia="Times New Roman"/>
        </w:rPr>
        <w:pPrChange w:id="202" w:author="grishynanash@gmail.com" w:date="2023-05-23T15:49:00Z">
          <w:pPr>
            <w:spacing w:after="120"/>
            <w:ind w:left="1260" w:hanging="1260"/>
          </w:pPr>
        </w:pPrChange>
      </w:pPr>
      <w:r>
        <w:rPr>
          <w:rFonts w:eastAsia="Times New Roman"/>
        </w:rPr>
        <w:t>В результате расчетов получаем следующее</w:t>
      </w:r>
      <w:r w:rsidRPr="00CA4AAC">
        <w:rPr>
          <w:rFonts w:eastAsia="Times New Roman"/>
        </w:rPr>
        <w:t>:</w:t>
      </w:r>
    </w:p>
    <w:p w14:paraId="25CC8322" w14:textId="77777777" w:rsidR="00322EAA" w:rsidRDefault="00322EAA" w:rsidP="006554B7">
      <w:pPr>
        <w:spacing w:after="120"/>
        <w:ind w:left="1260" w:hanging="1260"/>
        <w:rPr>
          <w:rFonts w:eastAsia="Times New Roman"/>
        </w:rPr>
      </w:pPr>
    </w:p>
    <w:p w14:paraId="18B95DC7" w14:textId="349F16F0" w:rsidR="006554B7" w:rsidRPr="00322EAA" w:rsidRDefault="00577A20" w:rsidP="006554B7">
      <w:pPr>
        <w:spacing w:line="276" w:lineRule="auto"/>
        <w:jc w:val="center"/>
        <w:rPr>
          <w:ins w:id="203" w:author="grishynanash@gmail.com" w:date="2023-05-23T15:48:00Z"/>
          <w:rFonts w:eastAsia="Times New Roman"/>
          <w:i/>
          <w:rPrChange w:id="204" w:author="grishynanash@gmail.com" w:date="2023-05-23T15:48:00Z">
            <w:rPr>
              <w:ins w:id="205" w:author="grishynanash@gmail.com" w:date="2023-05-23T15:48:00Z"/>
              <w:rFonts w:eastAsia="Times New Roman"/>
              <w:i/>
            </w:rPr>
          </w:rPrChange>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соц</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m:rPr>
                      <m:sty m:val="p"/>
                    </m:rPr>
                    <w:rPr>
                      <w:rFonts w:ascii="Cambria Math" w:hAnsi="Cambria Math"/>
                      <w:lang w:val="en-US"/>
                    </w:rPr>
                    <m:t>7295</m:t>
                  </m:r>
                  <m:r>
                    <w:rPr>
                      <w:rFonts w:ascii="Cambria Math" w:hAnsi="Cambria Math"/>
                      <w:lang w:val="en-US"/>
                    </w:rPr>
                    <m:t>+</m:t>
                  </m:r>
                  <m:r>
                    <m:rPr>
                      <m:sty m:val="p"/>
                    </m:rPr>
                    <w:rPr>
                      <w:rFonts w:ascii="Cambria Math" w:hAnsi="Cambria Math"/>
                      <w:lang w:val="en-US"/>
                    </w:rPr>
                    <m:t>729,5</m:t>
                  </m:r>
                </m:e>
              </m:d>
              <m:r>
                <w:rPr>
                  <w:rFonts w:ascii="Cambria Math" w:hAnsi="Cambria Math"/>
                  <w:lang w:val="en-US"/>
                </w:rPr>
                <m:t>*34,6</m:t>
              </m:r>
            </m:num>
            <m:den>
              <m:r>
                <w:rPr>
                  <w:rFonts w:ascii="Cambria Math" w:hAnsi="Cambria Math"/>
                  <w:lang w:val="en-US"/>
                </w:rPr>
                <m:t>100</m:t>
              </m:r>
            </m:den>
          </m:f>
          <m:r>
            <w:rPr>
              <w:rFonts w:ascii="Cambria Math" w:hAnsi="Cambria Math"/>
              <w:lang w:val="en-US"/>
            </w:rPr>
            <m:t xml:space="preserve">= </m:t>
          </m:r>
          <m:r>
            <m:rPr>
              <m:sty m:val="p"/>
            </m:rPr>
            <w:rPr>
              <w:rFonts w:ascii="Cambria Math" w:hAnsi="Cambria Math"/>
            </w:rPr>
            <m:t>2776,477</m:t>
          </m:r>
          <m:r>
            <w:ins w:id="206" w:author="grishynanash@gmail.com" w:date="2023-05-23T15:48:00Z">
              <w:rPr>
                <w:rFonts w:ascii="Cambria Math" w:eastAsia="Times New Roman" w:hAnsi="Cambria Math"/>
              </w:rPr>
              <m:t>,</m:t>
            </w:ins>
          </m:r>
        </m:oMath>
      </m:oMathPara>
    </w:p>
    <w:p w14:paraId="563FCBBB" w14:textId="77777777" w:rsidR="00322EAA" w:rsidRPr="00E80349" w:rsidRDefault="00322EAA" w:rsidP="006554B7">
      <w:pPr>
        <w:spacing w:line="276" w:lineRule="auto"/>
        <w:jc w:val="center"/>
        <w:rPr>
          <w:rFonts w:eastAsia="Times New Roman"/>
          <w:i/>
        </w:rPr>
      </w:pPr>
    </w:p>
    <w:p w14:paraId="1A4F6C71" w14:textId="397920A3" w:rsidR="006554B7" w:rsidRDefault="006554B7" w:rsidP="006554B7">
      <w:pPr>
        <w:spacing w:after="120"/>
        <w:rPr>
          <w:ins w:id="207" w:author="grishynanash@gmail.com" w:date="2023-05-23T15:48:00Z"/>
          <w:rFonts w:eastAsia="Times New Roman"/>
        </w:rPr>
      </w:pPr>
      <w:r w:rsidRPr="004350EC">
        <w:rPr>
          <w:rFonts w:eastAsia="Times New Roman"/>
        </w:rPr>
        <w:t xml:space="preserve">Расчет </w:t>
      </w:r>
      <w:r>
        <w:rPr>
          <w:rFonts w:eastAsia="Times New Roman"/>
        </w:rPr>
        <w:t xml:space="preserve">прочих </w:t>
      </w:r>
      <w:r w:rsidRPr="004350EC">
        <w:rPr>
          <w:rFonts w:eastAsia="Times New Roman"/>
        </w:rPr>
        <w:t>затрат осуществляется по формуле:</w:t>
      </w:r>
    </w:p>
    <w:p w14:paraId="76E5D5F8" w14:textId="77777777" w:rsidR="00322EAA" w:rsidRPr="007E1EFE" w:rsidRDefault="00322EAA" w:rsidP="006554B7">
      <w:pPr>
        <w:spacing w:after="120"/>
        <w:rPr>
          <w:rFonts w:eastAsia="Times New Roman"/>
        </w:rPr>
      </w:pPr>
    </w:p>
    <w:p w14:paraId="73FFFA06" w14:textId="054D1269" w:rsidR="006554B7" w:rsidRDefault="006554B7" w:rsidP="006554B7">
      <w:pPr>
        <w:tabs>
          <w:tab w:val="center" w:pos="4536"/>
          <w:tab w:val="right" w:pos="9355"/>
        </w:tabs>
        <w:spacing w:line="276" w:lineRule="auto"/>
        <w:rPr>
          <w:ins w:id="208" w:author="grishynanash@gmail.com" w:date="2023-05-23T15:48:00Z"/>
          <w:rFonts w:eastAsia="Times New Roman"/>
        </w:rPr>
      </w:pPr>
      <w:r w:rsidRPr="00E80349">
        <w:rPr>
          <w:rFonts w:eastAsia="Times New Roman"/>
        </w:rPr>
        <w:tab/>
      </w:r>
      <w:r w:rsidRPr="004643C9">
        <w:rPr>
          <w:rFonts w:eastAsia="Times New Roman"/>
          <w:position w:val="-26"/>
        </w:rPr>
        <w:object w:dxaOrig="1680" w:dyaOrig="700" w14:anchorId="123045A5">
          <v:shape id="_x0000_i1081" type="#_x0000_t75" style="width:84.5pt;height:35.7pt" o:ole="">
            <v:imagedata r:id="rId41" o:title=""/>
          </v:shape>
          <o:OLEObject Type="Embed" ProgID="Equation.3" ShapeID="_x0000_i1081" DrawAspect="Content" ObjectID="_1746362390" r:id="rId42"/>
        </w:object>
      </w:r>
      <w:r w:rsidRPr="00C309C5">
        <w:rPr>
          <w:rFonts w:eastAsia="Times New Roman"/>
        </w:rPr>
        <w:t>,</w:t>
      </w:r>
      <w:r>
        <w:rPr>
          <w:rFonts w:eastAsia="Times New Roman"/>
        </w:rPr>
        <w:tab/>
      </w:r>
      <w:r w:rsidRPr="00C309C5">
        <w:rPr>
          <w:rFonts w:eastAsia="Times New Roman"/>
        </w:rPr>
        <w:t xml:space="preserve"> </w:t>
      </w:r>
      <w:r w:rsidR="00116210">
        <w:rPr>
          <w:rFonts w:eastAsia="Times New Roman"/>
        </w:rPr>
        <w:t>(7</w:t>
      </w:r>
      <w:r w:rsidRPr="00E80349">
        <w:rPr>
          <w:rFonts w:eastAsia="Times New Roman"/>
        </w:rPr>
        <w:t>.</w:t>
      </w:r>
      <w:r w:rsidRPr="00C309C5">
        <w:rPr>
          <w:rFonts w:eastAsia="Times New Roman"/>
        </w:rPr>
        <w:t>4</w:t>
      </w:r>
      <w:r w:rsidRPr="00E80349">
        <w:rPr>
          <w:rFonts w:eastAsia="Times New Roman"/>
        </w:rPr>
        <w:t xml:space="preserve">) </w:t>
      </w:r>
    </w:p>
    <w:p w14:paraId="78C7FC64" w14:textId="77777777" w:rsidR="00322EAA" w:rsidRPr="00FB1565" w:rsidRDefault="00322EAA" w:rsidP="006554B7">
      <w:pPr>
        <w:tabs>
          <w:tab w:val="center" w:pos="4536"/>
          <w:tab w:val="right" w:pos="9355"/>
        </w:tabs>
        <w:spacing w:line="276" w:lineRule="auto"/>
        <w:rPr>
          <w:rFonts w:eastAsia="Times New Roman"/>
        </w:rPr>
      </w:pPr>
    </w:p>
    <w:p w14:paraId="3E27A341" w14:textId="77777777" w:rsidR="006554B7" w:rsidRPr="00F0306C" w:rsidRDefault="006554B7" w:rsidP="00322EAA">
      <w:pPr>
        <w:ind w:firstLine="0"/>
        <w:rPr>
          <w:rFonts w:eastAsia="Times New Roman"/>
        </w:rPr>
        <w:pPrChange w:id="209" w:author="grishynanash@gmail.com" w:date="2023-05-23T15:48:00Z">
          <w:pPr>
            <w:ind w:left="1259" w:hanging="551"/>
          </w:pPr>
        </w:pPrChange>
      </w:pPr>
      <w:r w:rsidRPr="00163D33">
        <w:rPr>
          <w:rFonts w:eastAsia="Times New Roman"/>
        </w:rPr>
        <w:t>где Н</w:t>
      </w:r>
      <w:r w:rsidRPr="00163D33">
        <w:rPr>
          <w:rFonts w:eastAsia="Times New Roman"/>
          <w:vertAlign w:val="subscript"/>
        </w:rPr>
        <w:t>пз</w:t>
      </w:r>
      <w:r w:rsidRPr="00163D33">
        <w:rPr>
          <w:rFonts w:eastAsia="Times New Roman"/>
        </w:rPr>
        <w:t xml:space="preserve"> – норматив прочих затрат</w:t>
      </w:r>
      <w:r>
        <w:rPr>
          <w:rFonts w:eastAsia="Times New Roman"/>
        </w:rPr>
        <w:t xml:space="preserve"> </w:t>
      </w:r>
      <w:r w:rsidRPr="006A63E6">
        <w:rPr>
          <w:position w:val="-12"/>
        </w:rPr>
        <w:object w:dxaOrig="2260" w:dyaOrig="380" w14:anchorId="60EC96EB">
          <v:shape id="_x0000_i1082" type="#_x0000_t75" style="width:112.7pt;height:19.4pt" o:ole="">
            <v:imagedata r:id="rId43" o:title=""/>
          </v:shape>
          <o:OLEObject Type="Embed" ProgID="Equation.3" ShapeID="_x0000_i1082" DrawAspect="Content" ObjectID="_1746362391" r:id="rId44"/>
        </w:object>
      </w:r>
      <w:r w:rsidRPr="00163D33">
        <w:rPr>
          <w:rFonts w:eastAsia="Times New Roman"/>
        </w:rPr>
        <w:t>.</w:t>
      </w:r>
    </w:p>
    <w:p w14:paraId="11AEBDD2" w14:textId="6B6D85A6" w:rsidR="006554B7" w:rsidRDefault="006554B7" w:rsidP="006554B7">
      <w:pPr>
        <w:pStyle w:val="12"/>
        <w:spacing w:after="120"/>
        <w:ind w:firstLine="0"/>
        <w:rPr>
          <w:ins w:id="210" w:author="grishynanash@gmail.com" w:date="2023-05-23T15:49:00Z"/>
          <w:rFonts w:eastAsia="Times New Roman"/>
        </w:rPr>
      </w:pPr>
      <w:r>
        <w:rPr>
          <w:rFonts w:eastAsia="Times New Roman"/>
        </w:rPr>
        <w:t xml:space="preserve">При </w:t>
      </w:r>
      <w:r w:rsidRPr="00E80349">
        <w:rPr>
          <w:rFonts w:eastAsia="Times New Roman"/>
        </w:rPr>
        <w:t>норматив</w:t>
      </w:r>
      <w:r>
        <w:rPr>
          <w:rFonts w:eastAsia="Times New Roman"/>
        </w:rPr>
        <w:t>е</w:t>
      </w:r>
      <w:r w:rsidRPr="00E80349">
        <w:rPr>
          <w:rFonts w:eastAsia="Times New Roman"/>
        </w:rPr>
        <w:t xml:space="preserve"> </w:t>
      </w:r>
      <w:r>
        <w:rPr>
          <w:rFonts w:eastAsia="Times New Roman"/>
        </w:rPr>
        <w:t xml:space="preserve">прочих затрат равном </w:t>
      </w:r>
      <w:r w:rsidRPr="00A91B92">
        <w:rPr>
          <w:rFonts w:eastAsia="Times New Roman"/>
        </w:rPr>
        <w:t>1</w:t>
      </w:r>
      <w:r w:rsidRPr="000D1219">
        <w:rPr>
          <w:rFonts w:eastAsia="Times New Roman"/>
        </w:rPr>
        <w:t>1</w:t>
      </w:r>
      <w:r w:rsidRPr="00D447D2">
        <w:rPr>
          <w:rFonts w:eastAsia="Times New Roman"/>
        </w:rPr>
        <w:t>0</w:t>
      </w:r>
      <w:r w:rsidRPr="00E80349">
        <w:rPr>
          <w:rFonts w:eastAsia="Times New Roman"/>
        </w:rPr>
        <w:t>%</w:t>
      </w:r>
      <w:r>
        <w:rPr>
          <w:rFonts w:eastAsia="Times New Roman"/>
        </w:rPr>
        <w:t>, получаем</w:t>
      </w:r>
      <w:r w:rsidRPr="0038431E">
        <w:rPr>
          <w:rFonts w:eastAsia="Times New Roman"/>
        </w:rPr>
        <w:t>:</w:t>
      </w:r>
    </w:p>
    <w:p w14:paraId="63AD1F26" w14:textId="77777777" w:rsidR="00322EAA" w:rsidRDefault="00322EAA" w:rsidP="006554B7">
      <w:pPr>
        <w:pStyle w:val="12"/>
        <w:spacing w:after="120"/>
        <w:ind w:firstLine="0"/>
        <w:rPr>
          <w:rFonts w:eastAsia="Times New Roman"/>
        </w:rPr>
      </w:pPr>
    </w:p>
    <w:p w14:paraId="77B4E685" w14:textId="77777777" w:rsidR="006554B7" w:rsidRPr="00C97ED0" w:rsidRDefault="00577A20" w:rsidP="006554B7">
      <w:pPr>
        <w:pStyle w:val="12"/>
        <w:ind w:firstLine="0"/>
        <w:rPr>
          <w:lang w:val="en-US"/>
        </w:rPr>
      </w:pPr>
      <m:oMathPara>
        <m:oMath>
          <m:sSub>
            <m:sSubPr>
              <m:ctrlPr>
                <w:rPr>
                  <w:rFonts w:ascii="Cambria Math" w:eastAsia="Times New Roman" w:hAnsi="Cambria Math"/>
                  <w:i/>
                  <w:lang w:val="en-US"/>
                </w:rPr>
              </m:ctrlPr>
            </m:sSubPr>
            <m:e>
              <m:r>
                <w:rPr>
                  <w:rFonts w:ascii="Cambria Math" w:eastAsia="Times New Roman" w:hAnsi="Cambria Math"/>
                </w:rPr>
                <m:t>Р</m:t>
              </m:r>
            </m:e>
            <m:sub>
              <m:r>
                <w:rPr>
                  <w:rFonts w:ascii="Cambria Math" w:eastAsia="Times New Roman" w:hAnsi="Cambria Math"/>
                </w:rPr>
                <m:t>пр</m:t>
              </m:r>
            </m:sub>
          </m:sSub>
          <m:r>
            <w:rPr>
              <w:rFonts w:ascii="Cambria Math" w:eastAsia="Times New Roman" w:hAnsi="Cambria Math"/>
            </w:rPr>
            <m:t>=</m:t>
          </m:r>
          <m:f>
            <m:fPr>
              <m:ctrlPr>
                <w:rPr>
                  <w:rFonts w:ascii="Cambria Math" w:eastAsia="Times New Roman" w:hAnsi="Cambria Math"/>
                  <w:i/>
                  <w:lang w:val="en-US"/>
                </w:rPr>
              </m:ctrlPr>
            </m:fPr>
            <m:num>
              <m:r>
                <m:rPr>
                  <m:sty m:val="p"/>
                </m:rPr>
                <w:rPr>
                  <w:rFonts w:ascii="Cambria Math" w:hAnsi="Cambria Math"/>
                  <w:lang w:val="en-US"/>
                </w:rPr>
                <m:t>7295</m:t>
              </m:r>
              <m:r>
                <w:rPr>
                  <w:rFonts w:ascii="Cambria Math" w:eastAsia="Times New Roman" w:hAnsi="Cambria Math"/>
                </w:rPr>
                <m:t>*110</m:t>
              </m:r>
            </m:num>
            <m:den>
              <m:r>
                <w:rPr>
                  <w:rFonts w:ascii="Cambria Math" w:eastAsia="Times New Roman" w:hAnsi="Cambria Math"/>
                </w:rPr>
                <m:t>100</m:t>
              </m:r>
            </m:den>
          </m:f>
          <m:r>
            <w:rPr>
              <w:rFonts w:ascii="Cambria Math" w:eastAsia="Times New Roman" w:hAnsi="Cambria Math"/>
              <w:lang w:val="en-US"/>
            </w:rPr>
            <m:t>=8024,5</m:t>
          </m:r>
        </m:oMath>
      </m:oMathPara>
    </w:p>
    <w:p w14:paraId="71FC7639" w14:textId="77777777" w:rsidR="006554B7" w:rsidRDefault="006554B7" w:rsidP="006554B7">
      <w:pPr>
        <w:pStyle w:val="12"/>
        <w:ind w:firstLine="0"/>
      </w:pPr>
    </w:p>
    <w:p w14:paraId="7D5056EC" w14:textId="1EDF6FDD" w:rsidR="006554B7" w:rsidRDefault="006554B7" w:rsidP="006554B7">
      <w:pPr>
        <w:pStyle w:val="12"/>
      </w:pPr>
      <w:r w:rsidRPr="00163D33">
        <w:t>Полная сумма затрат на разработку программного обеспечения находится пут</w:t>
      </w:r>
      <w:r>
        <w:t>ё</w:t>
      </w:r>
      <w:r w:rsidRPr="00163D33">
        <w:t>м суммирования всех рассчитанных с</w:t>
      </w:r>
      <w:r>
        <w:t>татей затрат</w:t>
      </w:r>
      <w:r w:rsidRPr="009627CC">
        <w:t xml:space="preserve">. </w:t>
      </w:r>
      <w:r>
        <w:t xml:space="preserve">Результаты расчетов представлены в таблице </w:t>
      </w:r>
      <w:ins w:id="211" w:author="grishynanash@gmail.com" w:date="2023-05-23T15:49:00Z">
        <w:r w:rsidR="00322EAA">
          <w:t>7</w:t>
        </w:r>
      </w:ins>
      <w:del w:id="212" w:author="grishynanash@gmail.com" w:date="2023-05-23T15:49:00Z">
        <w:r w:rsidDel="00322EAA">
          <w:delText>1</w:delText>
        </w:r>
      </w:del>
      <w:r>
        <w:t>.2.</w:t>
      </w:r>
    </w:p>
    <w:p w14:paraId="0E23A36F" w14:textId="77777777" w:rsidR="006554B7" w:rsidRPr="009627CC" w:rsidRDefault="006554B7" w:rsidP="006554B7">
      <w:pPr>
        <w:pStyle w:val="12"/>
      </w:pPr>
    </w:p>
    <w:p w14:paraId="08418B01" w14:textId="59C51785" w:rsidR="006554B7" w:rsidRPr="00163D33" w:rsidRDefault="006554B7" w:rsidP="006554B7">
      <w:pPr>
        <w:pStyle w:val="50"/>
      </w:pPr>
      <w:r w:rsidRPr="00163D33">
        <w:t xml:space="preserve">Таблица </w:t>
      </w:r>
      <w:ins w:id="213" w:author="grishynanash@gmail.com" w:date="2023-05-23T15:49:00Z">
        <w:r w:rsidR="00322EAA">
          <w:t>7</w:t>
        </w:r>
      </w:ins>
      <w:del w:id="214" w:author="grishynanash@gmail.com" w:date="2023-05-23T15:49:00Z">
        <w:r w:rsidDel="00322EAA">
          <w:delText>1</w:delText>
        </w:r>
      </w:del>
      <w:r w:rsidRPr="00163D33">
        <w:t>.2</w:t>
      </w:r>
      <w:r>
        <w:t xml:space="preserve"> – </w:t>
      </w:r>
      <w:r w:rsidRPr="00163D33">
        <w:t>Затраты на разработку программного обеспечения</w:t>
      </w:r>
    </w:p>
    <w:tbl>
      <w:tblPr>
        <w:tblW w:w="9356"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29"/>
        <w:gridCol w:w="1727"/>
      </w:tblGrid>
      <w:tr w:rsidR="006554B7" w:rsidRPr="00163D33" w14:paraId="0F449EBE" w14:textId="77777777" w:rsidTr="006554B7">
        <w:tc>
          <w:tcPr>
            <w:tcW w:w="7629" w:type="dxa"/>
            <w:vAlign w:val="center"/>
          </w:tcPr>
          <w:p w14:paraId="557E693F" w14:textId="77777777" w:rsidR="006554B7" w:rsidRPr="00163D33" w:rsidRDefault="006554B7" w:rsidP="006554B7">
            <w:pPr>
              <w:ind w:firstLine="0"/>
              <w:rPr>
                <w:rFonts w:eastAsia="Times New Roman"/>
              </w:rPr>
            </w:pPr>
            <w:r>
              <w:rPr>
                <w:rFonts w:eastAsia="Times New Roman"/>
              </w:rPr>
              <w:t>Наименование с</w:t>
            </w:r>
            <w:r w:rsidRPr="00163D33">
              <w:rPr>
                <w:rFonts w:eastAsia="Times New Roman"/>
              </w:rPr>
              <w:t>тать</w:t>
            </w:r>
            <w:r>
              <w:rPr>
                <w:rFonts w:eastAsia="Times New Roman"/>
              </w:rPr>
              <w:t>и</w:t>
            </w:r>
            <w:r w:rsidRPr="00163D33">
              <w:rPr>
                <w:rFonts w:eastAsia="Times New Roman"/>
              </w:rPr>
              <w:t xml:space="preserve"> затрат</w:t>
            </w:r>
          </w:p>
        </w:tc>
        <w:tc>
          <w:tcPr>
            <w:tcW w:w="1727" w:type="dxa"/>
            <w:vAlign w:val="center"/>
          </w:tcPr>
          <w:p w14:paraId="6D988574" w14:textId="77777777" w:rsidR="006554B7" w:rsidRPr="00163D33" w:rsidRDefault="006554B7" w:rsidP="006554B7">
            <w:pPr>
              <w:ind w:firstLine="0"/>
              <w:rPr>
                <w:rFonts w:eastAsia="Times New Roman"/>
              </w:rPr>
            </w:pPr>
            <w:r>
              <w:rPr>
                <w:rFonts w:eastAsia="Times New Roman"/>
              </w:rPr>
              <w:t>Значение</w:t>
            </w:r>
            <w:r w:rsidRPr="00163D33">
              <w:rPr>
                <w:rFonts w:eastAsia="Times New Roman"/>
              </w:rPr>
              <w:t>, р.</w:t>
            </w:r>
          </w:p>
        </w:tc>
      </w:tr>
      <w:tr w:rsidR="006554B7" w:rsidRPr="00163D33" w14:paraId="352F548F" w14:textId="77777777" w:rsidTr="006554B7">
        <w:tc>
          <w:tcPr>
            <w:tcW w:w="7629" w:type="dxa"/>
          </w:tcPr>
          <w:p w14:paraId="568A8C34" w14:textId="77777777" w:rsidR="006554B7" w:rsidRPr="00163D33" w:rsidRDefault="006554B7" w:rsidP="006554B7">
            <w:pPr>
              <w:ind w:firstLine="0"/>
              <w:rPr>
                <w:rFonts w:eastAsia="Times New Roman"/>
              </w:rPr>
            </w:pPr>
            <w:r>
              <w:rPr>
                <w:rFonts w:eastAsia="Times New Roman"/>
              </w:rPr>
              <w:t xml:space="preserve">1. </w:t>
            </w:r>
            <w:r w:rsidRPr="00163D33">
              <w:rPr>
                <w:rFonts w:eastAsia="Times New Roman"/>
              </w:rPr>
              <w:t>Основная заработная плата разработчиков</w:t>
            </w:r>
          </w:p>
        </w:tc>
        <w:tc>
          <w:tcPr>
            <w:tcW w:w="1727" w:type="dxa"/>
          </w:tcPr>
          <w:p w14:paraId="1C31950A" w14:textId="77777777" w:rsidR="006554B7" w:rsidRPr="00163D33" w:rsidRDefault="006554B7" w:rsidP="006554B7">
            <w:pPr>
              <w:ind w:firstLine="0"/>
              <w:rPr>
                <w:rFonts w:eastAsia="Times New Roman"/>
              </w:rPr>
            </w:pPr>
            <w:r>
              <w:rPr>
                <w:lang w:val="en-US"/>
              </w:rPr>
              <w:t>7295</w:t>
            </w:r>
          </w:p>
        </w:tc>
      </w:tr>
      <w:tr w:rsidR="006554B7" w:rsidRPr="00163D33" w14:paraId="10ADA171" w14:textId="77777777" w:rsidTr="006554B7">
        <w:tc>
          <w:tcPr>
            <w:tcW w:w="7629" w:type="dxa"/>
          </w:tcPr>
          <w:p w14:paraId="73CBC711" w14:textId="77777777" w:rsidR="006554B7" w:rsidRPr="00163D33" w:rsidRDefault="006554B7" w:rsidP="006554B7">
            <w:pPr>
              <w:ind w:firstLine="0"/>
              <w:rPr>
                <w:rFonts w:eastAsia="Times New Roman"/>
              </w:rPr>
            </w:pPr>
            <w:r>
              <w:rPr>
                <w:rFonts w:eastAsia="Times New Roman"/>
              </w:rPr>
              <w:t xml:space="preserve">2. </w:t>
            </w:r>
            <w:r w:rsidRPr="00163D33">
              <w:rPr>
                <w:rFonts w:eastAsia="Times New Roman"/>
              </w:rPr>
              <w:t>Дополнительная заработная плата разработчиков</w:t>
            </w:r>
          </w:p>
        </w:tc>
        <w:tc>
          <w:tcPr>
            <w:tcW w:w="1727" w:type="dxa"/>
          </w:tcPr>
          <w:p w14:paraId="6BA0BE33" w14:textId="77777777" w:rsidR="006554B7" w:rsidRPr="00163D33" w:rsidRDefault="006554B7" w:rsidP="006554B7">
            <w:pPr>
              <w:ind w:firstLine="0"/>
              <w:rPr>
                <w:rFonts w:eastAsia="Times New Roman"/>
              </w:rPr>
            </w:pPr>
            <w:r>
              <w:rPr>
                <w:lang w:val="en-US"/>
              </w:rPr>
              <w:t>729</w:t>
            </w:r>
            <w:r>
              <w:t>,</w:t>
            </w:r>
            <w:r>
              <w:rPr>
                <w:lang w:val="en-US"/>
              </w:rPr>
              <w:t>5</w:t>
            </w:r>
          </w:p>
        </w:tc>
      </w:tr>
      <w:tr w:rsidR="006554B7" w:rsidRPr="00163D33" w14:paraId="28643A27" w14:textId="77777777" w:rsidTr="006554B7">
        <w:tc>
          <w:tcPr>
            <w:tcW w:w="7629" w:type="dxa"/>
          </w:tcPr>
          <w:p w14:paraId="701729B7" w14:textId="77777777" w:rsidR="006554B7" w:rsidRPr="00163D33" w:rsidRDefault="006554B7" w:rsidP="006554B7">
            <w:pPr>
              <w:ind w:firstLine="0"/>
              <w:rPr>
                <w:rFonts w:eastAsia="Times New Roman"/>
              </w:rPr>
            </w:pPr>
            <w:r>
              <w:rPr>
                <w:rFonts w:eastAsia="Times New Roman"/>
              </w:rPr>
              <w:t xml:space="preserve">3. </w:t>
            </w:r>
            <w:r w:rsidRPr="00163D33">
              <w:rPr>
                <w:rFonts w:eastAsia="Times New Roman"/>
              </w:rPr>
              <w:t>Отчисления на социальные нужды</w:t>
            </w:r>
          </w:p>
        </w:tc>
        <w:tc>
          <w:tcPr>
            <w:tcW w:w="1727" w:type="dxa"/>
          </w:tcPr>
          <w:p w14:paraId="43A83E20" w14:textId="77777777" w:rsidR="006554B7" w:rsidRPr="00163D33" w:rsidRDefault="006554B7" w:rsidP="006554B7">
            <w:pPr>
              <w:ind w:firstLine="0"/>
              <w:rPr>
                <w:rFonts w:eastAsia="Times New Roman"/>
              </w:rPr>
            </w:pPr>
            <w:r>
              <w:rPr>
                <w:rFonts w:eastAsia="Times New Roman"/>
              </w:rPr>
              <w:t>2776,</w:t>
            </w:r>
            <w:r w:rsidRPr="00EE16FE">
              <w:rPr>
                <w:rFonts w:eastAsia="Times New Roman"/>
              </w:rPr>
              <w:t>477</w:t>
            </w:r>
          </w:p>
        </w:tc>
      </w:tr>
      <w:tr w:rsidR="006554B7" w:rsidRPr="00163D33" w14:paraId="4F9974AA" w14:textId="77777777" w:rsidTr="006554B7">
        <w:tc>
          <w:tcPr>
            <w:tcW w:w="7629" w:type="dxa"/>
          </w:tcPr>
          <w:p w14:paraId="2817AC8E" w14:textId="77777777" w:rsidR="006554B7" w:rsidRPr="00163D33" w:rsidRDefault="006554B7" w:rsidP="006554B7">
            <w:pPr>
              <w:ind w:firstLine="0"/>
              <w:rPr>
                <w:rFonts w:eastAsia="Times New Roman"/>
              </w:rPr>
            </w:pPr>
            <w:r>
              <w:rPr>
                <w:rFonts w:eastAsia="Times New Roman"/>
              </w:rPr>
              <w:t>4. Прочие затраты</w:t>
            </w:r>
          </w:p>
        </w:tc>
        <w:tc>
          <w:tcPr>
            <w:tcW w:w="1727" w:type="dxa"/>
          </w:tcPr>
          <w:p w14:paraId="2F439AE1" w14:textId="77777777" w:rsidR="006554B7" w:rsidRPr="000D1219" w:rsidRDefault="006554B7" w:rsidP="006554B7">
            <w:pPr>
              <w:ind w:firstLine="0"/>
              <w:rPr>
                <w:rFonts w:eastAsia="Times New Roman"/>
                <w:lang w:val="en-US"/>
              </w:rPr>
            </w:pPr>
            <w:r>
              <w:rPr>
                <w:rFonts w:eastAsia="Times New Roman"/>
              </w:rPr>
              <w:t>80</w:t>
            </w:r>
            <w:r w:rsidRPr="00EE16FE">
              <w:rPr>
                <w:rFonts w:eastAsia="Times New Roman"/>
              </w:rPr>
              <w:t>24</w:t>
            </w:r>
            <w:r>
              <w:rPr>
                <w:rFonts w:eastAsia="Times New Roman"/>
              </w:rPr>
              <w:t>,</w:t>
            </w:r>
            <w:r w:rsidRPr="00EE16FE">
              <w:rPr>
                <w:rFonts w:eastAsia="Times New Roman"/>
              </w:rPr>
              <w:t>5</w:t>
            </w:r>
          </w:p>
        </w:tc>
      </w:tr>
      <w:tr w:rsidR="006554B7" w:rsidRPr="00163D33" w14:paraId="25A21524" w14:textId="77777777" w:rsidTr="006554B7">
        <w:tc>
          <w:tcPr>
            <w:tcW w:w="7629" w:type="dxa"/>
          </w:tcPr>
          <w:p w14:paraId="4D1D902C" w14:textId="77777777" w:rsidR="006554B7" w:rsidRPr="00163D33" w:rsidRDefault="006554B7" w:rsidP="006554B7">
            <w:pPr>
              <w:ind w:firstLine="0"/>
              <w:rPr>
                <w:rFonts w:eastAsia="Times New Roman"/>
              </w:rPr>
            </w:pPr>
            <w:r w:rsidRPr="00163D33">
              <w:rPr>
                <w:rFonts w:eastAsia="Times New Roman"/>
              </w:rPr>
              <w:t>Об</w:t>
            </w:r>
            <w:r>
              <w:rPr>
                <w:rFonts w:eastAsia="Times New Roman"/>
              </w:rPr>
              <w:t>щая сумма инвестиций в разработку</w:t>
            </w:r>
          </w:p>
        </w:tc>
        <w:tc>
          <w:tcPr>
            <w:tcW w:w="1727" w:type="dxa"/>
          </w:tcPr>
          <w:p w14:paraId="0230CFD7" w14:textId="77777777" w:rsidR="006554B7" w:rsidRPr="002C7E10" w:rsidRDefault="006554B7" w:rsidP="006554B7">
            <w:pPr>
              <w:ind w:firstLine="0"/>
              <w:rPr>
                <w:rFonts w:eastAsia="Times New Roman"/>
                <w:lang w:val="en-US"/>
              </w:rPr>
            </w:pPr>
            <w:r>
              <w:rPr>
                <w:rFonts w:eastAsia="Times New Roman"/>
                <w:lang w:val="en-US"/>
              </w:rPr>
              <w:t>18835,</w:t>
            </w:r>
            <w:r w:rsidRPr="00EE16FE">
              <w:rPr>
                <w:rFonts w:eastAsia="Times New Roman"/>
                <w:lang w:val="en-US"/>
              </w:rPr>
              <w:t>477</w:t>
            </w:r>
          </w:p>
        </w:tc>
      </w:tr>
    </w:tbl>
    <w:p w14:paraId="5611DC19" w14:textId="77777777" w:rsidR="006554B7" w:rsidRDefault="006554B7" w:rsidP="006554B7"/>
    <w:p w14:paraId="063589A5" w14:textId="77777777" w:rsidR="006554B7" w:rsidRDefault="006554B7" w:rsidP="006554B7">
      <w:pPr>
        <w:pStyle w:val="2"/>
        <w:widowControl/>
        <w:ind w:left="1792" w:hanging="375"/>
        <w:jc w:val="left"/>
      </w:pPr>
      <w:bookmarkStart w:id="215" w:name="_Toc129136984"/>
      <w:bookmarkStart w:id="216" w:name="_Toc135661755"/>
      <w:r>
        <w:rPr>
          <w:lang w:val="ru-RU"/>
        </w:rPr>
        <w:t xml:space="preserve">Оценка </w:t>
      </w:r>
      <w:r w:rsidRPr="00163D33">
        <w:t>результата (эффекта) от использования ПО</w:t>
      </w:r>
      <w:bookmarkEnd w:id="215"/>
      <w:bookmarkEnd w:id="216"/>
    </w:p>
    <w:p w14:paraId="4EEE3B42" w14:textId="77777777" w:rsidR="006554B7" w:rsidRDefault="006554B7" w:rsidP="006554B7">
      <w:pPr>
        <w:pStyle w:val="12"/>
        <w:rPr>
          <w:rFonts w:eastAsia="Times New Roman"/>
          <w:lang w:eastAsia="ru-RU"/>
        </w:rPr>
      </w:pPr>
      <w:r w:rsidRPr="00163D33">
        <w:rPr>
          <w:rFonts w:eastAsia="Times New Roman"/>
          <w:lang w:eastAsia="ru-RU"/>
        </w:rPr>
        <w:t xml:space="preserve">Экономический эффект организации-разработчика программного </w:t>
      </w:r>
      <w:r w:rsidRPr="00163D33">
        <w:rPr>
          <w:rFonts w:eastAsia="Times New Roman"/>
          <w:lang w:eastAsia="ru-RU"/>
        </w:rPr>
        <w:lastRenderedPageBreak/>
        <w:t>обеспечения представляет собой прибыл</w:t>
      </w:r>
      <w:r>
        <w:rPr>
          <w:rFonts w:eastAsia="Times New Roman"/>
          <w:lang w:eastAsia="ru-RU"/>
        </w:rPr>
        <w:t>ь</w:t>
      </w:r>
      <w:r w:rsidRPr="00163D33">
        <w:rPr>
          <w:rFonts w:eastAsia="Times New Roman"/>
          <w:lang w:eastAsia="ru-RU"/>
        </w:rPr>
        <w:t xml:space="preserve"> от его </w:t>
      </w:r>
      <w:r>
        <w:rPr>
          <w:rFonts w:eastAsia="Times New Roman"/>
          <w:lang w:eastAsia="ru-RU"/>
        </w:rPr>
        <w:t>продажи множеству потребителей.</w:t>
      </w:r>
    </w:p>
    <w:p w14:paraId="24643549" w14:textId="77777777" w:rsidR="006554B7" w:rsidRPr="007E1EFE" w:rsidRDefault="006554B7" w:rsidP="006554B7">
      <w:pPr>
        <w:ind w:firstLine="708"/>
        <w:rPr>
          <w:rFonts w:eastAsia="Times New Roman"/>
        </w:rPr>
      </w:pPr>
      <w:r w:rsidRPr="00163D33">
        <w:rPr>
          <w:rFonts w:eastAsia="Times New Roman"/>
        </w:rPr>
        <w:t>Прибыль, полученная разработчиком от реализации ПО на рынке, если организация освобождена от уплаты налога на прибыль, рассчитыва</w:t>
      </w:r>
      <w:r>
        <w:rPr>
          <w:rFonts w:eastAsia="Times New Roman"/>
        </w:rPr>
        <w:t>ется по формуле</w:t>
      </w:r>
      <w:r w:rsidRPr="00813E68">
        <w:rPr>
          <w:rFonts w:eastAsia="Times New Roman"/>
        </w:rPr>
        <w:t>:</w:t>
      </w:r>
    </w:p>
    <w:p w14:paraId="335CF0FC" w14:textId="3F89EA97" w:rsidR="006554B7" w:rsidRPr="009D7761" w:rsidRDefault="006554B7" w:rsidP="006554B7">
      <w:pPr>
        <w:tabs>
          <w:tab w:val="center" w:pos="4536"/>
          <w:tab w:val="right" w:pos="9355"/>
        </w:tabs>
        <w:spacing w:line="276" w:lineRule="auto"/>
        <w:rPr>
          <w:rFonts w:eastAsia="Times New Roman"/>
        </w:rPr>
      </w:pPr>
      <w:r w:rsidRPr="00E80349">
        <w:rPr>
          <w:rFonts w:eastAsia="Times New Roman"/>
        </w:rPr>
        <w:tab/>
      </w:r>
      <w:r w:rsidRPr="00580DF0">
        <w:rPr>
          <w:rFonts w:eastAsia="Times New Roman"/>
          <w:position w:val="-16"/>
        </w:rPr>
        <w:object w:dxaOrig="2840" w:dyaOrig="420" w14:anchorId="6F669640">
          <v:shape id="_x0000_i1083" type="#_x0000_t75" style="width:142.1pt;height:21.3pt" o:ole="">
            <v:imagedata r:id="rId45" o:title=""/>
          </v:shape>
          <o:OLEObject Type="Embed" ProgID="Equation.3" ShapeID="_x0000_i1083" DrawAspect="Content" ObjectID="_1746362392" r:id="rId46"/>
        </w:object>
      </w:r>
      <w:r w:rsidRPr="00C309C5">
        <w:rPr>
          <w:rFonts w:eastAsia="Times New Roman"/>
        </w:rPr>
        <w:t>,</w:t>
      </w:r>
      <w:r w:rsidR="00116210">
        <w:rPr>
          <w:rFonts w:eastAsia="Times New Roman"/>
        </w:rPr>
        <w:tab/>
        <w:t>(7</w:t>
      </w:r>
      <w:r w:rsidRPr="00E80349">
        <w:rPr>
          <w:rFonts w:eastAsia="Times New Roman"/>
        </w:rPr>
        <w:t>.</w:t>
      </w:r>
      <w:r w:rsidRPr="00C309C5">
        <w:rPr>
          <w:rFonts w:eastAsia="Times New Roman"/>
        </w:rPr>
        <w:t>5</w:t>
      </w:r>
      <w:r w:rsidRPr="00E80349">
        <w:rPr>
          <w:rFonts w:eastAsia="Times New Roman"/>
        </w:rPr>
        <w:t xml:space="preserve">) </w:t>
      </w:r>
    </w:p>
    <w:p w14:paraId="0F95C79F" w14:textId="77777777" w:rsidR="006554B7" w:rsidRDefault="006554B7" w:rsidP="00B2577D">
      <w:pPr>
        <w:ind w:firstLine="0"/>
        <w:rPr>
          <w:rFonts w:eastAsia="Times New Roman"/>
        </w:rPr>
        <w:pPrChange w:id="217" w:author="grishynanash@gmail.com" w:date="2023-05-23T15:49:00Z">
          <w:pPr/>
        </w:pPrChange>
      </w:pPr>
      <w:r>
        <w:rPr>
          <w:rFonts w:eastAsia="Times New Roman"/>
        </w:rPr>
        <w:t xml:space="preserve">где </w:t>
      </w:r>
      <w:r w:rsidRPr="00163D33">
        <w:rPr>
          <w:rFonts w:eastAsia="Times New Roman"/>
        </w:rPr>
        <w:t>Ц –</w:t>
      </w:r>
      <w:r>
        <w:rPr>
          <w:rFonts w:eastAsia="Times New Roman"/>
        </w:rPr>
        <w:t xml:space="preserve"> </w:t>
      </w:r>
      <w:r w:rsidRPr="00163D33">
        <w:t>цена</w:t>
      </w:r>
      <w:r w:rsidRPr="00163D33">
        <w:rPr>
          <w:rFonts w:eastAsia="Times New Roman"/>
        </w:rPr>
        <w:t xml:space="preserve"> реализации ПО заказчику</w:t>
      </w:r>
      <w:r>
        <w:rPr>
          <w:rFonts w:eastAsia="Times New Roman"/>
        </w:rPr>
        <w:t xml:space="preserve">, </w:t>
      </w:r>
      <w:r w:rsidRPr="00163D33">
        <w:rPr>
          <w:rFonts w:eastAsia="Times New Roman"/>
        </w:rPr>
        <w:t>р.;</w:t>
      </w:r>
    </w:p>
    <w:p w14:paraId="0017CA99" w14:textId="77777777" w:rsidR="006554B7" w:rsidRPr="0001132B" w:rsidRDefault="006554B7" w:rsidP="00EC4859">
      <w:pPr>
        <w:ind w:left="966" w:hanging="490"/>
        <w:rPr>
          <w:rFonts w:eastAsia="Times New Roman"/>
        </w:rPr>
        <w:pPrChange w:id="218" w:author="grishynanash@gmail.com" w:date="2023-05-23T15:50:00Z">
          <w:pPr>
            <w:ind w:firstLine="142"/>
          </w:pPr>
        </w:pPrChange>
      </w:pPr>
      <w:del w:id="219" w:author="grishynanash@gmail.com" w:date="2023-05-23T15:50:00Z">
        <w:r w:rsidDel="00B2577D">
          <w:rPr>
            <w:rFonts w:eastAsia="Times New Roman"/>
          </w:rPr>
          <w:delText xml:space="preserve">    </w:delText>
        </w:r>
      </w:del>
      <w:del w:id="220" w:author="grishynanash@gmail.com" w:date="2023-05-23T15:49:00Z">
        <w:r w:rsidDel="00B2577D">
          <w:rPr>
            <w:rFonts w:eastAsia="Times New Roman"/>
          </w:rPr>
          <w:delText xml:space="preserve">  </w:delText>
        </w:r>
      </w:del>
      <w:r>
        <w:rPr>
          <w:rFonts w:eastAsia="Times New Roman"/>
          <w:lang w:val="en-US"/>
        </w:rPr>
        <w:t>N</w:t>
      </w:r>
      <w:r w:rsidRPr="0001132B">
        <w:rPr>
          <w:rFonts w:eastAsia="Times New Roman"/>
        </w:rPr>
        <w:t xml:space="preserve"> - </w:t>
      </w:r>
      <w:r w:rsidRPr="00163D33">
        <w:rPr>
          <w:rFonts w:eastAsia="Times New Roman"/>
        </w:rPr>
        <w:t>ожидаемо</w:t>
      </w:r>
      <w:r>
        <w:rPr>
          <w:rFonts w:eastAsia="Times New Roman"/>
        </w:rPr>
        <w:t>е</w:t>
      </w:r>
      <w:r w:rsidRPr="00163D33">
        <w:rPr>
          <w:rFonts w:eastAsia="Times New Roman"/>
        </w:rPr>
        <w:t xml:space="preserve"> количеств</w:t>
      </w:r>
      <w:r>
        <w:rPr>
          <w:rFonts w:eastAsia="Times New Roman"/>
        </w:rPr>
        <w:t>о</w:t>
      </w:r>
      <w:r w:rsidRPr="00163D33">
        <w:rPr>
          <w:rFonts w:eastAsia="Times New Roman"/>
        </w:rPr>
        <w:t xml:space="preserve"> копий (лицензий) программного обеспечения, которое будет приобретено пользователями</w:t>
      </w:r>
      <w:r w:rsidRPr="0001132B">
        <w:rPr>
          <w:rFonts w:eastAsia="Times New Roman"/>
        </w:rPr>
        <w:t>;</w:t>
      </w:r>
    </w:p>
    <w:p w14:paraId="2BC40D06" w14:textId="77777777" w:rsidR="006554B7" w:rsidRDefault="006554B7" w:rsidP="00B2577D">
      <w:pPr>
        <w:ind w:firstLine="426"/>
        <w:rPr>
          <w:rFonts w:eastAsia="Times New Roman"/>
        </w:rPr>
        <w:pPrChange w:id="221" w:author="grishynanash@gmail.com" w:date="2023-05-23T15:50:00Z">
          <w:pPr>
            <w:ind w:left="708" w:firstLine="1"/>
          </w:pPr>
        </w:pPrChange>
      </w:pPr>
      <w:del w:id="222" w:author="grishynanash@gmail.com" w:date="2023-05-23T15:50:00Z">
        <w:r w:rsidDel="00B2577D">
          <w:rPr>
            <w:rFonts w:eastAsia="Times New Roman"/>
          </w:rPr>
          <w:delText xml:space="preserve">      </w:delText>
        </w:r>
      </w:del>
      <w:r w:rsidRPr="00163D33">
        <w:rPr>
          <w:rFonts w:eastAsia="Times New Roman"/>
        </w:rPr>
        <w:t>НДС – сумма налога на добавленную стоимость</w:t>
      </w:r>
      <w:r>
        <w:rPr>
          <w:rFonts w:eastAsia="Times New Roman"/>
        </w:rPr>
        <w:t xml:space="preserve">, </w:t>
      </w:r>
      <w:r w:rsidRPr="00163D33">
        <w:rPr>
          <w:rFonts w:eastAsia="Times New Roman"/>
        </w:rPr>
        <w:t>р</w:t>
      </w:r>
      <w:r w:rsidRPr="00FF423F">
        <w:rPr>
          <w:rFonts w:eastAsia="Times New Roman"/>
        </w:rPr>
        <w:t>;</w:t>
      </w:r>
    </w:p>
    <w:p w14:paraId="1B3476ED" w14:textId="77777777" w:rsidR="006554B7" w:rsidRDefault="006554B7" w:rsidP="00B2577D">
      <w:pPr>
        <w:spacing w:after="120"/>
        <w:ind w:firstLine="426"/>
        <w:rPr>
          <w:rFonts w:eastAsia="Times New Roman"/>
          <w:szCs w:val="24"/>
        </w:rPr>
        <w:pPrChange w:id="223" w:author="grishynanash@gmail.com" w:date="2023-05-23T15:50:00Z">
          <w:pPr>
            <w:spacing w:after="120"/>
            <w:ind w:firstLine="708"/>
          </w:pPr>
        </w:pPrChange>
      </w:pPr>
      <w:del w:id="224" w:author="grishynanash@gmail.com" w:date="2023-05-23T15:50:00Z">
        <w:r w:rsidDel="00B2577D">
          <w:rPr>
            <w:rFonts w:eastAsia="Times New Roman"/>
            <w:szCs w:val="24"/>
          </w:rPr>
          <w:delText xml:space="preserve">      </w:delText>
        </w:r>
      </w:del>
      <w:r>
        <w:rPr>
          <w:rFonts w:eastAsia="Times New Roman"/>
          <w:szCs w:val="24"/>
        </w:rPr>
        <w:t>И</w:t>
      </w:r>
      <w:r>
        <w:rPr>
          <w:rFonts w:eastAsia="Times New Roman"/>
          <w:szCs w:val="24"/>
          <w:vertAlign w:val="subscript"/>
        </w:rPr>
        <w:t>разр</w:t>
      </w:r>
      <w:r w:rsidRPr="00163D33">
        <w:rPr>
          <w:rFonts w:eastAsia="Times New Roman"/>
          <w:szCs w:val="24"/>
        </w:rPr>
        <w:t xml:space="preserve"> – затраты на разработку программного обеспечения, р.</w:t>
      </w:r>
    </w:p>
    <w:p w14:paraId="46C317BF" w14:textId="77777777" w:rsidR="006554B7" w:rsidRDefault="006554B7" w:rsidP="006554B7">
      <w:pPr>
        <w:rPr>
          <w:rFonts w:eastAsia="Times New Roman"/>
          <w:szCs w:val="24"/>
        </w:rPr>
      </w:pPr>
      <w:r w:rsidRPr="00163D33">
        <w:rPr>
          <w:rFonts w:eastAsia="Times New Roman"/>
        </w:rPr>
        <w:t>Если организация является плательщиком налога на прибыль, то экономический эффект</w:t>
      </w:r>
      <w:r w:rsidRPr="00163D33">
        <w:rPr>
          <w:rFonts w:eastAsia="Times New Roman"/>
          <w:szCs w:val="24"/>
        </w:rPr>
        <w:t xml:space="preserve"> </w:t>
      </w:r>
      <w:r>
        <w:rPr>
          <w:rFonts w:eastAsia="Times New Roman"/>
          <w:szCs w:val="24"/>
        </w:rPr>
        <w:t>рассчитывается по формуле</w:t>
      </w:r>
      <w:r w:rsidRPr="00D80617">
        <w:rPr>
          <w:rFonts w:eastAsia="Times New Roman"/>
          <w:szCs w:val="24"/>
        </w:rPr>
        <w:t>:</w:t>
      </w:r>
    </w:p>
    <w:p w14:paraId="4572D653" w14:textId="77777777" w:rsidR="006554B7" w:rsidRPr="007E1EFE" w:rsidRDefault="006554B7" w:rsidP="006554B7">
      <w:pPr>
        <w:ind w:firstLine="708"/>
        <w:rPr>
          <w:rFonts w:eastAsia="Times New Roman"/>
        </w:rPr>
      </w:pPr>
    </w:p>
    <w:p w14:paraId="6195031F" w14:textId="575BD342" w:rsidR="006554B7" w:rsidRPr="00A56931" w:rsidRDefault="006554B7" w:rsidP="006554B7">
      <w:pPr>
        <w:tabs>
          <w:tab w:val="center" w:pos="4536"/>
          <w:tab w:val="right" w:pos="9355"/>
        </w:tabs>
        <w:spacing w:line="276" w:lineRule="auto"/>
        <w:rPr>
          <w:rFonts w:eastAsia="Times New Roman"/>
        </w:rPr>
      </w:pPr>
      <w:r w:rsidRPr="00E80349">
        <w:rPr>
          <w:rFonts w:eastAsia="Times New Roman"/>
        </w:rPr>
        <w:tab/>
      </w:r>
      <w:r w:rsidRPr="004643C9">
        <w:rPr>
          <w:position w:val="-32"/>
        </w:rPr>
        <w:object w:dxaOrig="2120" w:dyaOrig="780" w14:anchorId="4D9F1022">
          <v:shape id="_x0000_i1084" type="#_x0000_t75" style="width:102.7pt;height:38.2pt" o:ole="">
            <v:imagedata r:id="rId47" o:title=""/>
          </v:shape>
          <o:OLEObject Type="Embed" ProgID="Equation.3" ShapeID="_x0000_i1084" DrawAspect="Content" ObjectID="_1746362393" r:id="rId48"/>
        </w:object>
      </w:r>
      <w:r w:rsidRPr="00C309C5">
        <w:t>,</w:t>
      </w:r>
      <w:r w:rsidR="00116210">
        <w:rPr>
          <w:rFonts w:eastAsia="Times New Roman"/>
        </w:rPr>
        <w:tab/>
        <w:t>(7</w:t>
      </w:r>
      <w:r w:rsidRPr="00E80349">
        <w:rPr>
          <w:rFonts w:eastAsia="Times New Roman"/>
        </w:rPr>
        <w:t>.</w:t>
      </w:r>
      <w:r w:rsidRPr="00C309C5">
        <w:rPr>
          <w:rFonts w:eastAsia="Times New Roman"/>
        </w:rPr>
        <w:t>6</w:t>
      </w:r>
      <w:r w:rsidRPr="00E80349">
        <w:rPr>
          <w:rFonts w:eastAsia="Times New Roman"/>
        </w:rPr>
        <w:t xml:space="preserve">) </w:t>
      </w:r>
    </w:p>
    <w:p w14:paraId="2CA5955A" w14:textId="3187E0B3" w:rsidR="006554B7" w:rsidRPr="00FF423F" w:rsidRDefault="006554B7" w:rsidP="00EC4859">
      <w:pPr>
        <w:pStyle w:val="12"/>
        <w:spacing w:after="120"/>
        <w:ind w:left="1008" w:hanging="1008"/>
        <w:rPr>
          <w:rFonts w:eastAsia="Times New Roman"/>
          <w:lang w:eastAsia="ru-RU"/>
        </w:rPr>
        <w:pPrChange w:id="225" w:author="grishynanash@gmail.com" w:date="2023-05-23T15:51:00Z">
          <w:pPr>
            <w:pStyle w:val="12"/>
            <w:spacing w:after="120"/>
            <w:ind w:firstLine="708"/>
          </w:pPr>
        </w:pPrChange>
      </w:pPr>
      <w:r w:rsidRPr="003523DB">
        <w:t>где Н</w:t>
      </w:r>
      <w:r w:rsidRPr="003523DB">
        <w:rPr>
          <w:vertAlign w:val="subscript"/>
        </w:rPr>
        <w:t>п</w:t>
      </w:r>
      <w:ins w:id="226" w:author="grishynanash@gmail.com" w:date="2023-05-23T15:52:00Z">
        <w:r w:rsidR="00EC4859">
          <w:rPr>
            <w:vertAlign w:val="subscript"/>
          </w:rPr>
          <w:t xml:space="preserve"> </w:t>
        </w:r>
      </w:ins>
      <w:r w:rsidRPr="003523DB">
        <w:t xml:space="preserve"> –</w:t>
      </w:r>
      <w:ins w:id="227" w:author="grishynanash@gmail.com" w:date="2023-05-23T15:52:00Z">
        <w:r w:rsidR="00EC4859">
          <w:t xml:space="preserve"> </w:t>
        </w:r>
      </w:ins>
      <w:r w:rsidRPr="003523DB">
        <w:t xml:space="preserve"> ставка налога на прибыль</w:t>
      </w:r>
      <w:r w:rsidRPr="00912386">
        <w:t>,</w:t>
      </w:r>
      <w:r>
        <w:t xml:space="preserve"> согласно действующему законодательству</w:t>
      </w:r>
      <w:r w:rsidRPr="003523DB">
        <w:t xml:space="preserve">, </w:t>
      </w:r>
      <w:r w:rsidRPr="009474D1">
        <w:t>(</w:t>
      </w:r>
      <w:r w:rsidRPr="003523DB">
        <w:t>Н</w:t>
      </w:r>
      <w:r w:rsidRPr="003523DB">
        <w:rPr>
          <w:vertAlign w:val="subscript"/>
        </w:rPr>
        <w:t>п</w:t>
      </w:r>
      <w:r w:rsidRPr="003523DB">
        <w:t xml:space="preserve"> </w:t>
      </w:r>
      <w:r w:rsidRPr="009474D1">
        <w:t xml:space="preserve"> = 18</w:t>
      </w:r>
      <w:r w:rsidRPr="003523DB">
        <w:t>%</w:t>
      </w:r>
      <w:r w:rsidRPr="00956C06">
        <w:t>)</w:t>
      </w:r>
      <w:r w:rsidRPr="003523DB">
        <w:t>.</w:t>
      </w:r>
    </w:p>
    <w:p w14:paraId="675F7669" w14:textId="77777777" w:rsidR="006554B7" w:rsidRPr="00A31BFD" w:rsidRDefault="006554B7" w:rsidP="006554B7">
      <w:pPr>
        <w:pStyle w:val="12"/>
        <w:spacing w:after="120"/>
      </w:pPr>
      <w:r w:rsidRPr="00163D33">
        <w:t>Налог на добавленную ст</w:t>
      </w:r>
      <w:r>
        <w:t>оимость определяется по формуле</w:t>
      </w:r>
      <w:r w:rsidRPr="00D80617">
        <w:t>:</w:t>
      </w:r>
    </w:p>
    <w:p w14:paraId="544E7661" w14:textId="00B0EDDB" w:rsidR="006554B7" w:rsidRPr="00A31BFD" w:rsidRDefault="006554B7" w:rsidP="006554B7">
      <w:pPr>
        <w:tabs>
          <w:tab w:val="center" w:pos="4536"/>
          <w:tab w:val="right" w:pos="9355"/>
        </w:tabs>
        <w:spacing w:line="276" w:lineRule="auto"/>
        <w:rPr>
          <w:rFonts w:eastAsia="Times New Roman"/>
        </w:rPr>
      </w:pPr>
      <w:r w:rsidRPr="00E80349">
        <w:rPr>
          <w:rFonts w:eastAsia="Times New Roman"/>
        </w:rPr>
        <w:tab/>
      </w:r>
      <w:r w:rsidRPr="00580DF0">
        <w:rPr>
          <w:rFonts w:eastAsia="Times New Roman"/>
          <w:position w:val="-36"/>
        </w:rPr>
        <w:object w:dxaOrig="2160" w:dyaOrig="820" w14:anchorId="6A3ABDFE">
          <v:shape id="_x0000_i1085" type="#_x0000_t75" style="width:108.3pt;height:40.7pt" o:ole="">
            <v:imagedata r:id="rId49" o:title=""/>
          </v:shape>
          <o:OLEObject Type="Embed" ProgID="Equation.3" ShapeID="_x0000_i1085" DrawAspect="Content" ObjectID="_1746362394" r:id="rId50"/>
        </w:object>
      </w:r>
      <w:r w:rsidRPr="00C309C5">
        <w:t>,</w:t>
      </w:r>
      <w:r w:rsidR="00116210">
        <w:rPr>
          <w:rFonts w:eastAsia="Times New Roman"/>
        </w:rPr>
        <w:tab/>
        <w:t>(7</w:t>
      </w:r>
      <w:r w:rsidRPr="00E80349">
        <w:rPr>
          <w:rFonts w:eastAsia="Times New Roman"/>
        </w:rPr>
        <w:t>.</w:t>
      </w:r>
      <w:r w:rsidRPr="00C309C5">
        <w:rPr>
          <w:rFonts w:eastAsia="Times New Roman"/>
        </w:rPr>
        <w:t>7</w:t>
      </w:r>
      <w:r w:rsidRPr="00E80349">
        <w:rPr>
          <w:rFonts w:eastAsia="Times New Roman"/>
        </w:rPr>
        <w:t xml:space="preserve">) </w:t>
      </w:r>
    </w:p>
    <w:p w14:paraId="61205814" w14:textId="77777777" w:rsidR="006554B7" w:rsidRPr="003749FB" w:rsidRDefault="006554B7" w:rsidP="00EC4859">
      <w:pPr>
        <w:pStyle w:val="12"/>
        <w:ind w:left="1218" w:hanging="1218"/>
        <w:rPr>
          <w:rFonts w:eastAsia="Times New Roman"/>
          <w:szCs w:val="24"/>
          <w:lang w:eastAsia="ru-RU"/>
        </w:rPr>
        <w:pPrChange w:id="228" w:author="grishynanash@gmail.com" w:date="2023-05-23T15:52:00Z">
          <w:pPr>
            <w:pStyle w:val="12"/>
            <w:ind w:firstLine="708"/>
          </w:pPr>
        </w:pPrChange>
      </w:pPr>
      <w:r>
        <w:rPr>
          <w:rFonts w:eastAsia="Times New Roman"/>
          <w:lang w:eastAsia="ru-RU"/>
        </w:rPr>
        <w:t xml:space="preserve">где </w:t>
      </w:r>
      <w:r w:rsidRPr="00163D33">
        <w:rPr>
          <w:rFonts w:eastAsia="Times New Roman"/>
          <w:szCs w:val="24"/>
          <w:lang w:eastAsia="ru-RU"/>
        </w:rPr>
        <w:t>Н</w:t>
      </w:r>
      <w:r w:rsidRPr="00874DC7">
        <w:rPr>
          <w:rFonts w:eastAsia="Times New Roman"/>
          <w:szCs w:val="24"/>
          <w:vertAlign w:val="subscript"/>
          <w:lang w:eastAsia="ru-RU"/>
        </w:rPr>
        <w:t>дс</w:t>
      </w:r>
      <w:r w:rsidRPr="00163D33">
        <w:rPr>
          <w:rFonts w:eastAsia="Times New Roman"/>
          <w:szCs w:val="24"/>
          <w:lang w:eastAsia="ru-RU"/>
        </w:rPr>
        <w:t xml:space="preserve"> – ставка налога на добавленную стоимость согласно действующему законодательству, (</w:t>
      </w:r>
      <w:r>
        <w:rPr>
          <w:rFonts w:eastAsia="Times New Roman"/>
          <w:szCs w:val="24"/>
          <w:lang w:eastAsia="ru-RU"/>
        </w:rPr>
        <w:t>Н</w:t>
      </w:r>
      <w:r>
        <w:rPr>
          <w:rFonts w:eastAsia="Times New Roman"/>
          <w:szCs w:val="24"/>
          <w:vertAlign w:val="subscript"/>
          <w:lang w:eastAsia="ru-RU"/>
        </w:rPr>
        <w:t>дс</w:t>
      </w:r>
      <w:r>
        <w:rPr>
          <w:rFonts w:eastAsia="Times New Roman"/>
          <w:szCs w:val="24"/>
          <w:lang w:eastAsia="ru-RU"/>
        </w:rPr>
        <w:t xml:space="preserve"> = </w:t>
      </w:r>
      <w:r w:rsidRPr="00163D33">
        <w:rPr>
          <w:rFonts w:eastAsia="Times New Roman"/>
          <w:szCs w:val="24"/>
          <w:lang w:eastAsia="ru-RU"/>
        </w:rPr>
        <w:t>20%).</w:t>
      </w:r>
    </w:p>
    <w:p w14:paraId="30DFE63C" w14:textId="77777777" w:rsidR="006554B7" w:rsidRPr="00AE1B80" w:rsidRDefault="006554B7" w:rsidP="006554B7">
      <w:pPr>
        <w:pStyle w:val="12"/>
        <w:spacing w:after="120"/>
      </w:pPr>
      <w:r w:rsidRPr="00AE1B80">
        <w:t xml:space="preserve">При цене реализации равной </w:t>
      </w:r>
      <w:r>
        <w:t>2</w:t>
      </w:r>
      <w:r w:rsidRPr="00AE1B80">
        <w:t>000 рублей и ожидаемом количество проданных лицензий – 25 штук, получим:</w:t>
      </w:r>
    </w:p>
    <w:p w14:paraId="18906603" w14:textId="77777777" w:rsidR="006554B7" w:rsidRPr="00EE16FE" w:rsidRDefault="006554B7" w:rsidP="006554B7">
      <w:pPr>
        <w:spacing w:line="276" w:lineRule="auto"/>
        <w:jc w:val="center"/>
        <w:rPr>
          <w:rFonts w:eastAsia="Times New Roman"/>
          <w:i/>
        </w:rPr>
      </w:pPr>
      <m:oMathPara>
        <m:oMath>
          <m:r>
            <w:rPr>
              <w:rFonts w:ascii="Cambria Math" w:hAnsi="Cambria Math"/>
              <w:lang w:val="en-US"/>
            </w:rPr>
            <m:t>НДС=</m:t>
          </m:r>
          <m:f>
            <m:fPr>
              <m:ctrlPr>
                <w:rPr>
                  <w:rFonts w:ascii="Cambria Math" w:hAnsi="Cambria Math"/>
                  <w:i/>
                  <w:lang w:val="en-US"/>
                </w:rPr>
              </m:ctrlPr>
            </m:fPr>
            <m:num>
              <m:r>
                <w:rPr>
                  <w:rFonts w:ascii="Cambria Math" w:hAnsi="Cambria Math"/>
                  <w:lang w:val="en-US"/>
                </w:rPr>
                <m:t>2000*25*20</m:t>
              </m:r>
            </m:num>
            <m:den>
              <m:r>
                <w:rPr>
                  <w:rFonts w:ascii="Cambria Math" w:hAnsi="Cambria Math"/>
                  <w:lang w:val="en-US"/>
                </w:rPr>
                <m:t>100+20</m:t>
              </m:r>
            </m:den>
          </m:f>
          <m:r>
            <w:rPr>
              <w:rFonts w:ascii="Cambria Math" w:hAnsi="Cambria Math"/>
              <w:lang w:val="en-US"/>
            </w:rPr>
            <m:t>=</m:t>
          </m:r>
          <m:r>
            <m:rPr>
              <m:sty m:val="p"/>
            </m:rPr>
            <w:rPr>
              <w:rFonts w:ascii="Cambria Math" w:hAnsi="Cambria Math"/>
            </w:rPr>
            <m:t>8333,33</m:t>
          </m:r>
        </m:oMath>
      </m:oMathPara>
    </w:p>
    <w:p w14:paraId="76A64F3D" w14:textId="77777777" w:rsidR="006554B7" w:rsidRPr="00EE16FE" w:rsidRDefault="006554B7" w:rsidP="006554B7">
      <w:pPr>
        <w:spacing w:line="276" w:lineRule="auto"/>
        <w:jc w:val="center"/>
        <w:rPr>
          <w:rFonts w:eastAsia="Times New Roman"/>
          <w:i/>
        </w:rPr>
      </w:pPr>
      <m:oMathPara>
        <m:oMath>
          <m:r>
            <w:rPr>
              <w:rFonts w:ascii="Cambria Math" w:hAnsi="Cambria Math"/>
            </w:rPr>
            <m:t>П</m:t>
          </m:r>
          <m:r>
            <w:rPr>
              <w:rFonts w:ascii="Cambria Math" w:hAnsi="Cambria Math"/>
              <w:lang w:val="en-US"/>
            </w:rPr>
            <m:t>=2000*25-</m:t>
          </m:r>
          <m:r>
            <m:rPr>
              <m:sty m:val="p"/>
            </m:rPr>
            <w:rPr>
              <w:rFonts w:ascii="Cambria Math" w:hAnsi="Cambria Math"/>
            </w:rPr>
            <m:t>8333,33</m:t>
          </m:r>
          <m:r>
            <w:rPr>
              <w:rFonts w:ascii="Cambria Math" w:hAnsi="Cambria Math"/>
              <w:lang w:val="en-US"/>
            </w:rPr>
            <m:t>-</m:t>
          </m:r>
          <m:r>
            <m:rPr>
              <m:sty m:val="p"/>
            </m:rPr>
            <w:rPr>
              <w:rFonts w:ascii="Cambria Math" w:eastAsia="Times New Roman" w:hAnsi="Cambria Math"/>
              <w:lang w:val="en-US"/>
            </w:rPr>
            <m:t>18835,477</m:t>
          </m:r>
          <m:r>
            <w:rPr>
              <w:rFonts w:ascii="Cambria Math" w:hAnsi="Cambria Math"/>
              <w:lang w:val="en-US"/>
            </w:rPr>
            <m:t>=</m:t>
          </m:r>
          <m:r>
            <m:rPr>
              <m:sty m:val="p"/>
            </m:rPr>
            <w:rPr>
              <w:rFonts w:ascii="Cambria Math" w:hAnsi="Cambria Math"/>
            </w:rPr>
            <m:t>22831,193</m:t>
          </m:r>
        </m:oMath>
      </m:oMathPara>
    </w:p>
    <w:p w14:paraId="653AC24E" w14:textId="77777777" w:rsidR="006554B7" w:rsidRDefault="006554B7" w:rsidP="006554B7">
      <w:pPr>
        <w:pStyle w:val="12"/>
        <w:spacing w:after="120"/>
      </w:pPr>
      <w:r>
        <w:t>С учетом налога на прибыль</w:t>
      </w:r>
      <w:r w:rsidRPr="004A2ACE">
        <w:t>:</w:t>
      </w:r>
    </w:p>
    <w:p w14:paraId="1A3D20F3" w14:textId="77777777" w:rsidR="006554B7" w:rsidRPr="00281C86" w:rsidRDefault="00577A20" w:rsidP="006554B7">
      <w:pPr>
        <w:spacing w:line="276" w:lineRule="auto"/>
        <w:jc w:val="center"/>
        <w:rPr>
          <w:rFonts w:eastAsia="Times New Roman"/>
          <w:i/>
          <w:lang w:val="en-US"/>
        </w:rPr>
      </w:pPr>
      <m:oMathPara>
        <m:oMath>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lang w:val="en-US"/>
            </w:rPr>
            <m:t>=</m:t>
          </m:r>
          <m:r>
            <m:rPr>
              <m:sty m:val="p"/>
            </m:rPr>
            <w:rPr>
              <w:rFonts w:ascii="Cambria Math" w:hAnsi="Cambria Math"/>
            </w:rPr>
            <m:t>8333,33</m:t>
          </m:r>
          <m:r>
            <w:rPr>
              <w:rFonts w:ascii="Cambria Math" w:hAnsi="Cambria Math"/>
              <w:lang w:val="en-US"/>
            </w:rPr>
            <m:t>*</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18</m:t>
                  </m:r>
                </m:num>
                <m:den>
                  <m:r>
                    <w:rPr>
                      <w:rFonts w:ascii="Cambria Math" w:hAnsi="Cambria Math"/>
                      <w:lang w:val="en-US"/>
                    </w:rPr>
                    <m:t>100</m:t>
                  </m:r>
                </m:den>
              </m:f>
            </m:e>
          </m:d>
          <m:r>
            <w:rPr>
              <w:rFonts w:ascii="Cambria Math" w:hAnsi="Cambria Math"/>
              <w:lang w:val="en-US"/>
            </w:rPr>
            <m:t>=6833,33</m:t>
          </m:r>
        </m:oMath>
      </m:oMathPara>
    </w:p>
    <w:p w14:paraId="3625D25C" w14:textId="77777777" w:rsidR="006554B7" w:rsidRPr="00753E8A" w:rsidRDefault="006554B7" w:rsidP="006554B7">
      <w:pPr>
        <w:ind w:firstLine="708"/>
        <w:rPr>
          <w:rFonts w:eastAsia="Times New Roman"/>
          <w:szCs w:val="24"/>
        </w:rPr>
      </w:pPr>
      <w:r w:rsidRPr="00163D33">
        <w:rPr>
          <w:rFonts w:eastAsia="Times New Roman"/>
          <w:szCs w:val="24"/>
        </w:rPr>
        <w:t>Уровень рентабель</w:t>
      </w:r>
      <w:r>
        <w:rPr>
          <w:rFonts w:eastAsia="Times New Roman"/>
          <w:szCs w:val="24"/>
        </w:rPr>
        <w:t>ности рассчитывается по формуле</w:t>
      </w:r>
      <w:r w:rsidRPr="00610576">
        <w:rPr>
          <w:rFonts w:eastAsia="Times New Roman"/>
          <w:szCs w:val="24"/>
        </w:rPr>
        <w:t>:</w:t>
      </w:r>
    </w:p>
    <w:p w14:paraId="6403E338" w14:textId="34015A66" w:rsidR="006554B7" w:rsidRPr="00984B5B" w:rsidRDefault="006554B7" w:rsidP="006554B7">
      <w:pPr>
        <w:tabs>
          <w:tab w:val="center" w:pos="4536"/>
          <w:tab w:val="right" w:pos="9355"/>
        </w:tabs>
        <w:spacing w:line="276" w:lineRule="auto"/>
        <w:rPr>
          <w:rFonts w:eastAsia="Times New Roman"/>
        </w:rPr>
      </w:pPr>
      <w:r w:rsidRPr="00E80349">
        <w:rPr>
          <w:rFonts w:eastAsia="Times New Roman"/>
        </w:rPr>
        <w:tab/>
      </w:r>
      <w:r w:rsidRPr="00C61DA3">
        <w:rPr>
          <w:rFonts w:eastAsia="Times New Roman"/>
          <w:position w:val="-38"/>
          <w:szCs w:val="24"/>
        </w:rPr>
        <w:object w:dxaOrig="2040" w:dyaOrig="820" w14:anchorId="6A97AAB6">
          <v:shape id="_x0000_i1086" type="#_x0000_t75" style="width:102.05pt;height:40.7pt" o:ole="">
            <v:imagedata r:id="rId51" o:title=""/>
          </v:shape>
          <o:OLEObject Type="Embed" ProgID="Equation.3" ShapeID="_x0000_i1086" DrawAspect="Content" ObjectID="_1746362395" r:id="rId52"/>
        </w:object>
      </w:r>
      <w:r w:rsidRPr="00803E20">
        <w:t>,</w:t>
      </w:r>
      <w:r w:rsidR="00116210">
        <w:rPr>
          <w:rFonts w:eastAsia="Times New Roman"/>
        </w:rPr>
        <w:tab/>
        <w:t>(7</w:t>
      </w:r>
      <w:r w:rsidRPr="00E80349">
        <w:rPr>
          <w:rFonts w:eastAsia="Times New Roman"/>
        </w:rPr>
        <w:t>.</w:t>
      </w:r>
      <w:r w:rsidRPr="00B41F97">
        <w:rPr>
          <w:rFonts w:eastAsia="Times New Roman"/>
        </w:rPr>
        <w:t>8</w:t>
      </w:r>
      <w:r w:rsidRPr="00E80349">
        <w:rPr>
          <w:rFonts w:eastAsia="Times New Roman"/>
        </w:rPr>
        <w:t xml:space="preserve">) </w:t>
      </w:r>
    </w:p>
    <w:p w14:paraId="0430C658" w14:textId="77777777" w:rsidR="006554B7" w:rsidRDefault="006554B7" w:rsidP="00EC4859">
      <w:pPr>
        <w:spacing w:before="120"/>
        <w:ind w:firstLine="0"/>
        <w:rPr>
          <w:rFonts w:eastAsia="Times New Roman"/>
        </w:rPr>
        <w:pPrChange w:id="229" w:author="grishynanash@gmail.com" w:date="2023-05-23T15:52:00Z">
          <w:pPr>
            <w:spacing w:before="120"/>
          </w:pPr>
        </w:pPrChange>
      </w:pPr>
      <w:r>
        <w:rPr>
          <w:rFonts w:eastAsia="Times New Roman"/>
          <w:szCs w:val="24"/>
        </w:rPr>
        <w:t>где П (П</w:t>
      </w:r>
      <w:r>
        <w:rPr>
          <w:rFonts w:eastAsia="Times New Roman"/>
          <w:szCs w:val="24"/>
          <w:vertAlign w:val="subscript"/>
        </w:rPr>
        <w:t>ч</w:t>
      </w:r>
      <w:r>
        <w:rPr>
          <w:rFonts w:eastAsia="Times New Roman"/>
          <w:szCs w:val="24"/>
        </w:rPr>
        <w:t xml:space="preserve">) – чистая </w:t>
      </w:r>
      <w:r>
        <w:rPr>
          <w:rFonts w:eastAsia="Times New Roman"/>
        </w:rPr>
        <w:t>прибыль, полученная от реализации ПО на рынке,р</w:t>
      </w:r>
      <w:r w:rsidRPr="00610576">
        <w:rPr>
          <w:rFonts w:eastAsia="Times New Roman"/>
        </w:rPr>
        <w:t>;</w:t>
      </w:r>
    </w:p>
    <w:p w14:paraId="5E35E021" w14:textId="77777777" w:rsidR="006554B7" w:rsidRDefault="006554B7" w:rsidP="00EC4859">
      <w:pPr>
        <w:ind w:firstLine="426"/>
        <w:rPr>
          <w:rFonts w:eastAsia="Times New Roman"/>
          <w:szCs w:val="24"/>
        </w:rPr>
      </w:pPr>
      <w:bookmarkStart w:id="230" w:name="_GoBack"/>
      <w:bookmarkEnd w:id="230"/>
      <w:del w:id="231" w:author="grishynanash@gmail.com" w:date="2023-05-23T15:52:00Z">
        <w:r w:rsidDel="00EC4859">
          <w:rPr>
            <w:rFonts w:eastAsia="Times New Roman"/>
            <w:szCs w:val="24"/>
          </w:rPr>
          <w:delText xml:space="preserve"> </w:delText>
        </w:r>
        <w:r w:rsidDel="00EC4859">
          <w:rPr>
            <w:rFonts w:eastAsia="Times New Roman"/>
            <w:szCs w:val="24"/>
          </w:rPr>
          <w:tab/>
        </w:r>
        <w:r w:rsidDel="00EC4859">
          <w:rPr>
            <w:rFonts w:eastAsia="Times New Roman"/>
            <w:szCs w:val="24"/>
          </w:rPr>
          <w:tab/>
          <w:delText xml:space="preserve"> </w:delText>
        </w:r>
      </w:del>
      <w:r>
        <w:rPr>
          <w:rFonts w:eastAsia="Times New Roman"/>
          <w:szCs w:val="24"/>
        </w:rPr>
        <w:t>И</w:t>
      </w:r>
      <w:r>
        <w:rPr>
          <w:rFonts w:eastAsia="Times New Roman"/>
          <w:szCs w:val="24"/>
          <w:vertAlign w:val="subscript"/>
        </w:rPr>
        <w:t>разр</w:t>
      </w:r>
      <w:r w:rsidRPr="00163D33">
        <w:rPr>
          <w:rFonts w:eastAsia="Times New Roman"/>
          <w:szCs w:val="24"/>
        </w:rPr>
        <w:t xml:space="preserve"> – затраты на разработку программного обеспечения, р.</w:t>
      </w:r>
    </w:p>
    <w:p w14:paraId="53E43ABD" w14:textId="77777777" w:rsidR="006554B7" w:rsidRDefault="006554B7" w:rsidP="006554B7">
      <w:pPr>
        <w:pStyle w:val="12"/>
        <w:spacing w:after="120"/>
      </w:pPr>
      <w:r>
        <w:t>Подставив значения в формулу, получим</w:t>
      </w:r>
      <w:r w:rsidRPr="00B03D17">
        <w:t>:</w:t>
      </w:r>
    </w:p>
    <w:p w14:paraId="75AE3BF3" w14:textId="77777777" w:rsidR="006554B7" w:rsidRPr="003C76B4" w:rsidRDefault="00577A20" w:rsidP="006554B7">
      <w:pPr>
        <w:spacing w:after="120"/>
        <w:rPr>
          <w:rFonts w:eastAsia="Times New Roman"/>
          <w:lang w:val="en-US"/>
        </w:rPr>
      </w:pPr>
      <m:oMathPara>
        <m:oMath>
          <m:sSub>
            <m:sSubPr>
              <m:ctrlPr>
                <w:rPr>
                  <w:rFonts w:ascii="Cambria Math" w:hAnsi="Cambria Math"/>
                  <w:i/>
                  <w:lang w:val="en-US"/>
                </w:rPr>
              </m:ctrlPr>
            </m:sSubPr>
            <m:e>
              <m:r>
                <w:rPr>
                  <w:rFonts w:ascii="Cambria Math" w:hAnsi="Cambria Math"/>
                  <w:lang w:val="en-US"/>
                </w:rPr>
                <m:t>У</m:t>
              </m:r>
            </m:e>
            <m:sub>
              <m:r>
                <w:rPr>
                  <w:rFonts w:ascii="Cambria Math" w:hAnsi="Cambria Math"/>
                  <w:lang w:val="en-US"/>
                </w:rPr>
                <m:t>р</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6833,33</m:t>
              </m:r>
            </m:num>
            <m:den>
              <m:r>
                <m:rPr>
                  <m:sty m:val="p"/>
                </m:rPr>
                <w:rPr>
                  <w:rFonts w:ascii="Cambria Math" w:eastAsia="Times New Roman" w:hAnsi="Cambria Math"/>
                  <w:lang w:val="en-US"/>
                </w:rPr>
                <m:t>18835,477</m:t>
              </m:r>
            </m:den>
          </m:f>
          <m:r>
            <w:rPr>
              <w:rFonts w:ascii="Cambria Math" w:hAnsi="Cambria Math"/>
              <w:lang w:val="en-US"/>
            </w:rPr>
            <m:t>*100=36,27%</m:t>
          </m:r>
        </m:oMath>
      </m:oMathPara>
    </w:p>
    <w:p w14:paraId="383ECA92" w14:textId="77777777" w:rsidR="006554B7" w:rsidRDefault="006554B7" w:rsidP="006554B7">
      <w:pPr>
        <w:pStyle w:val="12"/>
      </w:pPr>
      <w:r w:rsidRPr="00163D33">
        <w:t xml:space="preserve">Проект </w:t>
      </w:r>
      <w:r>
        <w:t>является</w:t>
      </w:r>
      <w:r w:rsidRPr="00163D33">
        <w:t xml:space="preserve"> экономически эффективным, </w:t>
      </w:r>
      <w:r>
        <w:t>поскольку</w:t>
      </w:r>
      <w:r w:rsidRPr="00163D33">
        <w:t xml:space="preserve"> рентабельность затрат на разработку </w:t>
      </w:r>
      <w:r>
        <w:t>ПО</w:t>
      </w:r>
      <w:r w:rsidRPr="00163D33">
        <w:t xml:space="preserve"> не меньше средней процентной ставки по банковским депозитным вкладам.</w:t>
      </w:r>
    </w:p>
    <w:p w14:paraId="5BEE0F17" w14:textId="77777777" w:rsidR="006554B7" w:rsidRPr="00EE16FE" w:rsidRDefault="006554B7" w:rsidP="006554B7"/>
    <w:p w14:paraId="4E220F99" w14:textId="77777777" w:rsidR="000819E3" w:rsidRPr="00AC77C2" w:rsidRDefault="000819E3" w:rsidP="001F3491"/>
    <w:p w14:paraId="48C6C5DF" w14:textId="10BF5A83" w:rsidR="006554B7" w:rsidRDefault="006554B7" w:rsidP="006554B7">
      <w:pPr>
        <w:pStyle w:val="a2"/>
      </w:pPr>
    </w:p>
    <w:p w14:paraId="18000891" w14:textId="7C9AD485" w:rsidR="006554B7" w:rsidRPr="009C2C02" w:rsidRDefault="006554B7" w:rsidP="006554B7">
      <w:pPr>
        <w:pStyle w:val="aa"/>
        <w:rPr>
          <w:sz w:val="28"/>
          <w:lang w:val="en-US"/>
        </w:rPr>
      </w:pPr>
      <w:bookmarkStart w:id="232" w:name="_Toc135661756"/>
      <w:r w:rsidRPr="006554B7">
        <w:rPr>
          <w:sz w:val="28"/>
        </w:rPr>
        <w:lastRenderedPageBreak/>
        <w:t>Заключение</w:t>
      </w:r>
      <w:bookmarkEnd w:id="232"/>
    </w:p>
    <w:p w14:paraId="1CE4D894" w14:textId="288900D3" w:rsidR="006554B7" w:rsidRPr="009C2C02" w:rsidRDefault="006554B7" w:rsidP="006554B7">
      <w:pPr>
        <w:pStyle w:val="a8"/>
        <w:rPr>
          <w:lang w:val="en-US"/>
        </w:rPr>
      </w:pPr>
      <w:r w:rsidRPr="000F1458">
        <w:lastRenderedPageBreak/>
        <w:t>Список</w:t>
      </w:r>
      <w:r w:rsidRPr="009C2C02">
        <w:rPr>
          <w:lang w:val="en-US"/>
        </w:rPr>
        <w:t xml:space="preserve"> </w:t>
      </w:r>
      <w:r w:rsidRPr="000F1458">
        <w:t>использованных</w:t>
      </w:r>
      <w:r w:rsidRPr="009C2C02">
        <w:rPr>
          <w:lang w:val="en-US"/>
        </w:rPr>
        <w:t xml:space="preserve"> </w:t>
      </w:r>
      <w:r w:rsidRPr="000F1458">
        <w:t>источников</w:t>
      </w:r>
    </w:p>
    <w:p w14:paraId="2AF1763F" w14:textId="0405B6AA" w:rsidR="006554B7" w:rsidRDefault="006554B7" w:rsidP="006554B7">
      <w:pPr>
        <w:pStyle w:val="a2"/>
        <w:rPr>
          <w:lang w:val="en-US"/>
        </w:rPr>
      </w:pPr>
      <w:r w:rsidRPr="006554B7">
        <w:rPr>
          <w:lang w:val="en-US"/>
        </w:rPr>
        <w:t>[</w:t>
      </w:r>
      <w:r>
        <w:rPr>
          <w:lang w:val="en-US"/>
        </w:rPr>
        <w:t>1</w:t>
      </w:r>
      <w:r w:rsidRPr="006554B7">
        <w:rPr>
          <w:lang w:val="en-US"/>
        </w:rPr>
        <w:t>] FINS Commands</w:t>
      </w:r>
      <w:r>
        <w:rPr>
          <w:lang w:val="en-US"/>
        </w:rPr>
        <w:t>:</w:t>
      </w:r>
      <w:r w:rsidRPr="006554B7">
        <w:rPr>
          <w:lang w:val="en-US"/>
        </w:rPr>
        <w:t xml:space="preserve"> reference manual</w:t>
      </w:r>
      <w:r>
        <w:rPr>
          <w:lang w:val="en-US"/>
        </w:rPr>
        <w:t xml:space="preserve"> / Omron corporation</w:t>
      </w:r>
      <w:r w:rsidR="00117D6C">
        <w:rPr>
          <w:lang w:val="en-US"/>
        </w:rPr>
        <w:t xml:space="preserve"> – Kyoto</w:t>
      </w:r>
      <w:r>
        <w:rPr>
          <w:lang w:val="en-US"/>
        </w:rPr>
        <w:t xml:space="preserve">, </w:t>
      </w:r>
      <w:r w:rsidRPr="006554B7">
        <w:rPr>
          <w:lang w:val="en-US"/>
        </w:rPr>
        <w:t>June 2001</w:t>
      </w:r>
    </w:p>
    <w:p w14:paraId="2005419D" w14:textId="38919607" w:rsidR="006554B7" w:rsidRDefault="006554B7" w:rsidP="00F97AED">
      <w:pPr>
        <w:pStyle w:val="a2"/>
        <w:rPr>
          <w:lang w:val="en-US"/>
        </w:rPr>
      </w:pPr>
      <w:r>
        <w:rPr>
          <w:lang w:val="en-US"/>
        </w:rPr>
        <w:t>[</w:t>
      </w:r>
      <w:r w:rsidR="00F97AED">
        <w:rPr>
          <w:lang w:val="en-US"/>
        </w:rPr>
        <w:t>2</w:t>
      </w:r>
      <w:r>
        <w:rPr>
          <w:lang w:val="en-US"/>
        </w:rPr>
        <w:t>]</w:t>
      </w:r>
      <w:r w:rsidR="00F97AED">
        <w:rPr>
          <w:lang w:val="en-US"/>
        </w:rPr>
        <w:t xml:space="preserve"> </w:t>
      </w:r>
      <w:r w:rsidR="00F97AED" w:rsidRPr="00F97AED">
        <w:rPr>
          <w:lang w:val="en-US"/>
        </w:rPr>
        <w:t>CJ2 CPU Unit Software</w:t>
      </w:r>
      <w:r w:rsidR="00F97AED">
        <w:rPr>
          <w:lang w:val="en-US"/>
        </w:rPr>
        <w:t xml:space="preserve">: </w:t>
      </w:r>
      <w:r w:rsidR="00F97AED" w:rsidRPr="00F97AED">
        <w:rPr>
          <w:lang w:val="en-US"/>
        </w:rPr>
        <w:t>User’s Manual</w:t>
      </w:r>
      <w:r w:rsidR="00F97AED">
        <w:rPr>
          <w:lang w:val="en-US"/>
        </w:rPr>
        <w:t>/ Omron corporation</w:t>
      </w:r>
      <w:r w:rsidR="00117D6C">
        <w:rPr>
          <w:lang w:val="en-US"/>
        </w:rPr>
        <w:t xml:space="preserve"> – Kyoto</w:t>
      </w:r>
      <w:r w:rsidR="00F97AED">
        <w:rPr>
          <w:lang w:val="en-US"/>
        </w:rPr>
        <w:t>,</w:t>
      </w:r>
      <w:r w:rsidR="00117D6C">
        <w:rPr>
          <w:lang w:val="en-US"/>
        </w:rPr>
        <w:t xml:space="preserve"> </w:t>
      </w:r>
      <w:r w:rsidR="00F97AED">
        <w:rPr>
          <w:lang w:val="en-US"/>
        </w:rPr>
        <w:t xml:space="preserve"> </w:t>
      </w:r>
      <w:r w:rsidR="00F97AED" w:rsidRPr="00F97AED">
        <w:rPr>
          <w:lang w:val="en-US"/>
        </w:rPr>
        <w:t>July 2020</w:t>
      </w:r>
    </w:p>
    <w:p w14:paraId="5A87B596" w14:textId="669D351C" w:rsidR="00F97AED" w:rsidRDefault="00F97AED" w:rsidP="00F97AED">
      <w:pPr>
        <w:pStyle w:val="a2"/>
        <w:rPr>
          <w:lang w:val="en-US"/>
        </w:rPr>
      </w:pPr>
      <w:r>
        <w:rPr>
          <w:lang w:val="en-US"/>
        </w:rPr>
        <w:t>[3] SYSMAC CS Series CS1G/H-CPU□□</w:t>
      </w:r>
      <w:r w:rsidRPr="00F97AED">
        <w:rPr>
          <w:lang w:val="en-US"/>
        </w:rPr>
        <w:t>-EV1 CS1G/</w:t>
      </w:r>
      <w:r>
        <w:rPr>
          <w:lang w:val="en-US"/>
        </w:rPr>
        <w:t>H-CPU□□H CS1D-CPU□□HA CS1D-CPUSA CS1D-CPU□□P CS1D-CPU□□H CS1D-CPU□□S SYSMAC CJ Series CJ1H-CPU□□</w:t>
      </w:r>
      <w:r w:rsidRPr="00F97AED">
        <w:rPr>
          <w:lang w:val="en-US"/>
        </w:rPr>
        <w:t>H-</w:t>
      </w:r>
      <w:r>
        <w:rPr>
          <w:lang w:val="en-US"/>
        </w:rPr>
        <w:t>R CJ1G-CPU□□ CJ1G/H-CPU□□H CJ1G-CPU□□P CJ1M-CPU□□</w:t>
      </w:r>
      <w:r w:rsidRPr="00F97AED">
        <w:rPr>
          <w:lang w:val="en-US"/>
        </w:rPr>
        <w:t xml:space="preserve"> SYSMAC One NSJ Series Programmable Controllers</w:t>
      </w:r>
      <w:r w:rsidR="00117D6C">
        <w:rPr>
          <w:lang w:val="en-US"/>
        </w:rPr>
        <w:t>:</w:t>
      </w:r>
      <w:r w:rsidRPr="00F97AED">
        <w:rPr>
          <w:lang w:val="en-US"/>
        </w:rPr>
        <w:t xml:space="preserve"> Programming Manual</w:t>
      </w:r>
      <w:r w:rsidR="00117D6C">
        <w:rPr>
          <w:lang w:val="en-US"/>
        </w:rPr>
        <w:t xml:space="preserve">/ Omron corporation – Kyoto, </w:t>
      </w:r>
      <w:r w:rsidR="00117D6C" w:rsidRPr="00117D6C">
        <w:rPr>
          <w:lang w:val="en-US"/>
        </w:rPr>
        <w:t>December 2018</w:t>
      </w:r>
      <w:r w:rsidR="00117D6C">
        <w:rPr>
          <w:lang w:val="en-US"/>
        </w:rPr>
        <w:t>.</w:t>
      </w:r>
    </w:p>
    <w:p w14:paraId="380B673D" w14:textId="268CB11B" w:rsidR="00117D6C" w:rsidRPr="00117D6C" w:rsidRDefault="00117D6C" w:rsidP="00F97AED">
      <w:pPr>
        <w:pStyle w:val="a2"/>
        <w:rPr>
          <w:lang w:val="en-US"/>
        </w:rPr>
      </w:pPr>
      <w:r>
        <w:rPr>
          <w:lang w:val="en-US"/>
        </w:rPr>
        <w:t xml:space="preserve">[4] </w:t>
      </w:r>
    </w:p>
    <w:sectPr w:rsidR="00117D6C" w:rsidRPr="00117D6C" w:rsidSect="00044F24">
      <w:footerReference w:type="default" r:id="rId53"/>
      <w:pgSz w:w="11906" w:h="16838"/>
      <w:pgMar w:top="1134" w:right="851" w:bottom="1531" w:left="1701" w:header="709" w:footer="964"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grishynanash@gmail.com" w:date="2023-04-14T14:20:00Z" w:initials="g">
    <w:p w14:paraId="6A51B0E1" w14:textId="77777777" w:rsidR="00577A20" w:rsidRDefault="00577A20" w:rsidP="001F3491">
      <w:pPr>
        <w:pStyle w:val="aff"/>
      </w:pPr>
      <w:r>
        <w:rPr>
          <w:rStyle w:val="afe"/>
        </w:rPr>
        <w:annotationRef/>
      </w:r>
    </w:p>
    <w:p w14:paraId="5AFB92E2" w14:textId="77777777" w:rsidR="00577A20" w:rsidRDefault="00577A20" w:rsidP="001F3491">
      <w:pPr>
        <w:pStyle w:val="aff"/>
      </w:pPr>
    </w:p>
    <w:p w14:paraId="003EDE91" w14:textId="77777777" w:rsidR="00577A20" w:rsidRDefault="00577A20" w:rsidP="001F3491">
      <w:pPr>
        <w:pStyle w:val="aff"/>
      </w:pPr>
      <w:r w:rsidRPr="00EB163F">
        <w:t>https://www.belstat.gov.by/ofitsialnaya-statistika/realny-sector-ekonomiki/energeticheskaya-statistika/anual-dannye/</w:t>
      </w:r>
    </w:p>
  </w:comment>
  <w:comment w:id="87" w:author="grishynanash@gmail.com" w:date="2023-04-14T20:30:00Z" w:initials="g">
    <w:p w14:paraId="06ED1AD3" w14:textId="77777777" w:rsidR="00577A20" w:rsidRPr="0086212B" w:rsidRDefault="00577A20" w:rsidP="001F3491">
      <w:pPr>
        <w:pStyle w:val="aff"/>
      </w:pPr>
      <w:r>
        <w:rPr>
          <w:rStyle w:val="afe"/>
        </w:rPr>
        <w:annotationRef/>
      </w:r>
    </w:p>
    <w:p w14:paraId="512AC255" w14:textId="77777777" w:rsidR="00577A20" w:rsidRPr="0086212B" w:rsidRDefault="00577A20" w:rsidP="001F3491">
      <w:pPr>
        <w:pStyle w:val="aff"/>
      </w:pPr>
    </w:p>
    <w:p w14:paraId="706E0923" w14:textId="77777777" w:rsidR="00577A20" w:rsidRDefault="00577A20" w:rsidP="001F3491">
      <w:pPr>
        <w:pStyle w:val="aff"/>
      </w:pPr>
      <w:r w:rsidRPr="009A2747">
        <w:t>https://en.wikipedia.org/wiki/Use_case_diagram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3EDE91" w15:done="0"/>
  <w15:commentEx w15:paraId="706E092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D628C" w14:textId="77777777" w:rsidR="00B747E7" w:rsidRDefault="00B747E7" w:rsidP="001F3491">
      <w:r>
        <w:separator/>
      </w:r>
    </w:p>
  </w:endnote>
  <w:endnote w:type="continuationSeparator" w:id="0">
    <w:p w14:paraId="44240F02" w14:textId="77777777" w:rsidR="00B747E7" w:rsidRDefault="00B747E7" w:rsidP="001F3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552026"/>
      <w:docPartObj>
        <w:docPartGallery w:val="Page Numbers (Bottom of Page)"/>
        <w:docPartUnique/>
      </w:docPartObj>
    </w:sdtPr>
    <w:sdtContent>
      <w:p w14:paraId="6FA7E9E8" w14:textId="62CCD7CC" w:rsidR="00577A20" w:rsidRDefault="00577A20" w:rsidP="00044F24">
        <w:pPr>
          <w:pStyle w:val="af6"/>
          <w:jc w:val="right"/>
        </w:pPr>
        <w:r>
          <w:fldChar w:fldCharType="begin"/>
        </w:r>
        <w:r>
          <w:instrText>PAGE   \* MERGEFORMAT</w:instrText>
        </w:r>
        <w:r>
          <w:fldChar w:fldCharType="separate"/>
        </w:r>
        <w:r w:rsidR="00EC4859">
          <w:rPr>
            <w:noProof/>
          </w:rPr>
          <w:t>43</w:t>
        </w:r>
        <w:r>
          <w:fldChar w:fldCharType="end"/>
        </w:r>
      </w:p>
    </w:sdtContent>
  </w:sdt>
  <w:p w14:paraId="10BBEA76" w14:textId="77777777" w:rsidR="00577A20" w:rsidRDefault="00577A2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6AB9BF" w14:textId="77777777" w:rsidR="00B747E7" w:rsidRDefault="00B747E7" w:rsidP="001F3491">
      <w:r>
        <w:separator/>
      </w:r>
    </w:p>
  </w:footnote>
  <w:footnote w:type="continuationSeparator" w:id="0">
    <w:p w14:paraId="73D09785" w14:textId="77777777" w:rsidR="00B747E7" w:rsidRDefault="00B747E7" w:rsidP="001F3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37B1"/>
    <w:multiLevelType w:val="hybridMultilevel"/>
    <w:tmpl w:val="5AE8F1FE"/>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15:restartNumberingAfterBreak="0">
    <w:nsid w:val="09FE7E0B"/>
    <w:multiLevelType w:val="hybridMultilevel"/>
    <w:tmpl w:val="78A60D28"/>
    <w:lvl w:ilvl="0" w:tplc="6436DFA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B0B5CEB"/>
    <w:multiLevelType w:val="hybridMultilevel"/>
    <w:tmpl w:val="EDA67BA6"/>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2A65BC"/>
    <w:multiLevelType w:val="hybridMultilevel"/>
    <w:tmpl w:val="3BA8EEE6"/>
    <w:lvl w:ilvl="0" w:tplc="6436DF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BF49CD"/>
    <w:multiLevelType w:val="hybridMultilevel"/>
    <w:tmpl w:val="FA4E0FB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064D99"/>
    <w:multiLevelType w:val="hybridMultilevel"/>
    <w:tmpl w:val="3744AAB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1E24F4"/>
    <w:multiLevelType w:val="hybridMultilevel"/>
    <w:tmpl w:val="DA5A6AE8"/>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7" w15:restartNumberingAfterBreak="0">
    <w:nsid w:val="21DC1CB1"/>
    <w:multiLevelType w:val="hybridMultilevel"/>
    <w:tmpl w:val="DBCC9EC4"/>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56A100C"/>
    <w:multiLevelType w:val="hybridMultilevel"/>
    <w:tmpl w:val="A320747C"/>
    <w:lvl w:ilvl="0" w:tplc="6436DFA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26E96E1F"/>
    <w:multiLevelType w:val="hybridMultilevel"/>
    <w:tmpl w:val="E5B605E0"/>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1" w15:restartNumberingAfterBreak="0">
    <w:nsid w:val="2B3133C7"/>
    <w:multiLevelType w:val="hybridMultilevel"/>
    <w:tmpl w:val="38601B3E"/>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E53A7"/>
    <w:multiLevelType w:val="hybridMultilevel"/>
    <w:tmpl w:val="D8C47F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BB95563"/>
    <w:multiLevelType w:val="hybridMultilevel"/>
    <w:tmpl w:val="04326D50"/>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2E321D"/>
    <w:multiLevelType w:val="hybridMultilevel"/>
    <w:tmpl w:val="83C0F4FC"/>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5202CE"/>
    <w:multiLevelType w:val="hybridMultilevel"/>
    <w:tmpl w:val="9A3C98B0"/>
    <w:lvl w:ilvl="0" w:tplc="6436D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F67103E"/>
    <w:multiLevelType w:val="hybridMultilevel"/>
    <w:tmpl w:val="4AAAAABC"/>
    <w:lvl w:ilvl="0" w:tplc="EA32029A">
      <w:start w:val="1"/>
      <w:numFmt w:val="decimal"/>
      <w:pStyle w:val="a0"/>
      <w:suff w:val="space"/>
      <w:lvlText w:val="%1."/>
      <w:lvlJc w:val="left"/>
      <w:pPr>
        <w:ind w:left="1495" w:hanging="360"/>
      </w:pPr>
      <w:rPr>
        <w:rFonts w:ascii="Times New Roman" w:eastAsia="Calibri" w:hAnsi="Times New Roman" w:cs="Times New Roman" w:hint="default"/>
        <w:b w:val="0"/>
        <w:i w:val="0"/>
        <w:caps w:val="0"/>
        <w:strike w:val="0"/>
        <w:dstrike w:val="0"/>
        <w:vanish w:val="0"/>
        <w:webHidden w:val="0"/>
        <w:color w:val="000000"/>
        <w:sz w:val="28"/>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7" w15:restartNumberingAfterBreak="0">
    <w:nsid w:val="40147485"/>
    <w:multiLevelType w:val="hybridMultilevel"/>
    <w:tmpl w:val="C9009D5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13E2AD2"/>
    <w:multiLevelType w:val="hybridMultilevel"/>
    <w:tmpl w:val="F25C453E"/>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2A4C3B"/>
    <w:multiLevelType w:val="hybridMultilevel"/>
    <w:tmpl w:val="93221428"/>
    <w:lvl w:ilvl="0" w:tplc="6436DFAE">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0" w15:restartNumberingAfterBreak="0">
    <w:nsid w:val="446E0270"/>
    <w:multiLevelType w:val="hybridMultilevel"/>
    <w:tmpl w:val="86DE5A2E"/>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70E1F7B"/>
    <w:multiLevelType w:val="hybridMultilevel"/>
    <w:tmpl w:val="E3CA3B58"/>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390CCD"/>
    <w:multiLevelType w:val="hybridMultilevel"/>
    <w:tmpl w:val="8BE44CD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2914726"/>
    <w:multiLevelType w:val="hybridMultilevel"/>
    <w:tmpl w:val="66EC01D0"/>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235701"/>
    <w:multiLevelType w:val="hybridMultilevel"/>
    <w:tmpl w:val="BCE06086"/>
    <w:lvl w:ilvl="0" w:tplc="6436DFAE">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15:restartNumberingAfterBreak="0">
    <w:nsid w:val="5EFE767A"/>
    <w:multiLevelType w:val="hybridMultilevel"/>
    <w:tmpl w:val="D80AA100"/>
    <w:lvl w:ilvl="0" w:tplc="6436DFAE">
      <w:start w:val="1"/>
      <w:numFmt w:val="bullet"/>
      <w:lvlText w:val=""/>
      <w:lvlJc w:val="left"/>
      <w:pPr>
        <w:ind w:left="1496"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26" w15:restartNumberingAfterBreak="0">
    <w:nsid w:val="640C7394"/>
    <w:multiLevelType w:val="hybridMultilevel"/>
    <w:tmpl w:val="8340B3C4"/>
    <w:lvl w:ilvl="0" w:tplc="3B0CB64A">
      <w:start w:val="1"/>
      <w:numFmt w:val="bullet"/>
      <w:lvlText w:val=""/>
      <w:lvlJc w:val="left"/>
      <w:pPr>
        <w:ind w:left="567" w:firstLine="142"/>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582083"/>
    <w:multiLevelType w:val="hybridMultilevel"/>
    <w:tmpl w:val="DAA69DDC"/>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93F587D"/>
    <w:multiLevelType w:val="hybridMultilevel"/>
    <w:tmpl w:val="00507A1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A812769"/>
    <w:multiLevelType w:val="hybridMultilevel"/>
    <w:tmpl w:val="6646F3C6"/>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B3D4DE3"/>
    <w:multiLevelType w:val="multilevel"/>
    <w:tmpl w:val="F66C599A"/>
    <w:lvl w:ilvl="0">
      <w:start w:val="1"/>
      <w:numFmt w:val="decimal"/>
      <w:pStyle w:val="1"/>
      <w:suff w:val="space"/>
      <w:lvlText w:val="%1"/>
      <w:lvlJc w:val="left"/>
      <w:pPr>
        <w:ind w:left="1429" w:hanging="360"/>
      </w:pPr>
      <w:rPr>
        <w:rFonts w:ascii="Times New Roman" w:hAnsi="Times New Roman" w:cs="Times New Roman" w:hint="default"/>
        <w:b/>
        <w:i w:val="0"/>
        <w:caps w:val="0"/>
        <w:strike w:val="0"/>
        <w:dstrike w:val="0"/>
        <w:vanish w:val="0"/>
        <w:webHidden w:val="0"/>
        <w:color w:val="000000"/>
        <w:sz w:val="28"/>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792" w:hanging="375"/>
      </w:pPr>
    </w:lvl>
    <w:lvl w:ilvl="2">
      <w:start w:val="1"/>
      <w:numFmt w:val="decimal"/>
      <w:pStyle w:val="3"/>
      <w:isLgl/>
      <w:suff w:val="space"/>
      <w:lvlText w:val="%1.%2.%3"/>
      <w:lvlJc w:val="left"/>
      <w:pPr>
        <w:ind w:left="1854" w:hanging="720"/>
      </w:pPr>
      <w:rPr>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31" w15:restartNumberingAfterBreak="0">
    <w:nsid w:val="6CC873E7"/>
    <w:multiLevelType w:val="hybridMultilevel"/>
    <w:tmpl w:val="457E62D4"/>
    <w:lvl w:ilvl="0" w:tplc="B78C2F92">
      <w:start w:val="1"/>
      <w:numFmt w:val="bullet"/>
      <w:suff w:val="space"/>
      <w:lvlText w:val=""/>
      <w:lvlJc w:val="left"/>
      <w:pPr>
        <w:ind w:left="1429" w:hanging="357"/>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2F26F6A"/>
    <w:multiLevelType w:val="hybridMultilevel"/>
    <w:tmpl w:val="0B143E8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3652CA0"/>
    <w:multiLevelType w:val="hybridMultilevel"/>
    <w:tmpl w:val="4FB09076"/>
    <w:lvl w:ilvl="0" w:tplc="6436DFA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6032AC8"/>
    <w:multiLevelType w:val="hybridMultilevel"/>
    <w:tmpl w:val="FE2C631C"/>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A8B79A5"/>
    <w:multiLevelType w:val="hybridMultilevel"/>
    <w:tmpl w:val="25E2C38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AE155C5"/>
    <w:multiLevelType w:val="hybridMultilevel"/>
    <w:tmpl w:val="6B5C1940"/>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7" w15:restartNumberingAfterBreak="0">
    <w:nsid w:val="7EA72C60"/>
    <w:multiLevelType w:val="hybridMultilevel"/>
    <w:tmpl w:val="442012D4"/>
    <w:lvl w:ilvl="0" w:tplc="9364E7A4">
      <w:start w:val="1"/>
      <w:numFmt w:val="bullet"/>
      <w:lvlText w:val=""/>
      <w:lvlJc w:val="left"/>
      <w:pPr>
        <w:ind w:left="1429" w:hanging="295"/>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9"/>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num>
  <w:num w:numId="5">
    <w:abstractNumId w:val="3"/>
  </w:num>
  <w:num w:numId="6">
    <w:abstractNumId w:val="19"/>
  </w:num>
  <w:num w:numId="7">
    <w:abstractNumId w:val="17"/>
  </w:num>
  <w:num w:numId="8">
    <w:abstractNumId w:val="14"/>
  </w:num>
  <w:num w:numId="9">
    <w:abstractNumId w:val="7"/>
  </w:num>
  <w:num w:numId="10">
    <w:abstractNumId w:val="1"/>
  </w:num>
  <w:num w:numId="11">
    <w:abstractNumId w:val="18"/>
  </w:num>
  <w:num w:numId="12">
    <w:abstractNumId w:val="10"/>
  </w:num>
  <w:num w:numId="13">
    <w:abstractNumId w:val="6"/>
  </w:num>
  <w:num w:numId="14">
    <w:abstractNumId w:val="36"/>
  </w:num>
  <w:num w:numId="15">
    <w:abstractNumId w:val="0"/>
  </w:num>
  <w:num w:numId="16">
    <w:abstractNumId w:val="21"/>
  </w:num>
  <w:num w:numId="17">
    <w:abstractNumId w:val="5"/>
  </w:num>
  <w:num w:numId="18">
    <w:abstractNumId w:val="11"/>
  </w:num>
  <w:num w:numId="19">
    <w:abstractNumId w:val="35"/>
  </w:num>
  <w:num w:numId="20">
    <w:abstractNumId w:val="23"/>
  </w:num>
  <w:num w:numId="21">
    <w:abstractNumId w:val="13"/>
  </w:num>
  <w:num w:numId="22">
    <w:abstractNumId w:val="22"/>
  </w:num>
  <w:num w:numId="23">
    <w:abstractNumId w:val="4"/>
  </w:num>
  <w:num w:numId="24">
    <w:abstractNumId w:val="8"/>
  </w:num>
  <w:num w:numId="25">
    <w:abstractNumId w:val="12"/>
  </w:num>
  <w:num w:numId="26">
    <w:abstractNumId w:val="34"/>
  </w:num>
  <w:num w:numId="27">
    <w:abstractNumId w:val="29"/>
  </w:num>
  <w:num w:numId="28">
    <w:abstractNumId w:val="2"/>
  </w:num>
  <w:num w:numId="29">
    <w:abstractNumId w:val="28"/>
  </w:num>
  <w:num w:numId="30">
    <w:abstractNumId w:val="33"/>
  </w:num>
  <w:num w:numId="31">
    <w:abstractNumId w:val="27"/>
  </w:num>
  <w:num w:numId="32">
    <w:abstractNumId w:val="20"/>
  </w:num>
  <w:num w:numId="33">
    <w:abstractNumId w:val="15"/>
  </w:num>
  <w:num w:numId="34">
    <w:abstractNumId w:val="26"/>
  </w:num>
  <w:num w:numId="35">
    <w:abstractNumId w:val="37"/>
  </w:num>
  <w:num w:numId="36">
    <w:abstractNumId w:val="31"/>
  </w:num>
  <w:num w:numId="37">
    <w:abstractNumId w:val="32"/>
  </w:num>
  <w:num w:numId="38">
    <w:abstractNumId w:val="25"/>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ishynanash@gmail.com">
    <w15:presenceInfo w15:providerId="None" w15:userId="grishynanash@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E12"/>
    <w:rsid w:val="00004EE4"/>
    <w:rsid w:val="0000687A"/>
    <w:rsid w:val="000074F8"/>
    <w:rsid w:val="0001367E"/>
    <w:rsid w:val="000152C1"/>
    <w:rsid w:val="00017DE0"/>
    <w:rsid w:val="00020679"/>
    <w:rsid w:val="00021306"/>
    <w:rsid w:val="00037B03"/>
    <w:rsid w:val="00044F24"/>
    <w:rsid w:val="0005249E"/>
    <w:rsid w:val="0006773C"/>
    <w:rsid w:val="00072A5E"/>
    <w:rsid w:val="00074E88"/>
    <w:rsid w:val="000819E3"/>
    <w:rsid w:val="00083120"/>
    <w:rsid w:val="00083407"/>
    <w:rsid w:val="0008449D"/>
    <w:rsid w:val="00085A6F"/>
    <w:rsid w:val="00087C59"/>
    <w:rsid w:val="00091910"/>
    <w:rsid w:val="000935A6"/>
    <w:rsid w:val="00094E33"/>
    <w:rsid w:val="00095AB1"/>
    <w:rsid w:val="00096697"/>
    <w:rsid w:val="00097428"/>
    <w:rsid w:val="000A27BD"/>
    <w:rsid w:val="000A3BF8"/>
    <w:rsid w:val="000A47D0"/>
    <w:rsid w:val="000B2A91"/>
    <w:rsid w:val="000B6434"/>
    <w:rsid w:val="000C386E"/>
    <w:rsid w:val="000D15A4"/>
    <w:rsid w:val="000D2233"/>
    <w:rsid w:val="000D69A5"/>
    <w:rsid w:val="000E1211"/>
    <w:rsid w:val="000E3CAF"/>
    <w:rsid w:val="000F074E"/>
    <w:rsid w:val="000F1458"/>
    <w:rsid w:val="000F2274"/>
    <w:rsid w:val="000F4392"/>
    <w:rsid w:val="001102D4"/>
    <w:rsid w:val="0011126C"/>
    <w:rsid w:val="00112CF1"/>
    <w:rsid w:val="00112D2D"/>
    <w:rsid w:val="00116210"/>
    <w:rsid w:val="00117D6C"/>
    <w:rsid w:val="00122E9F"/>
    <w:rsid w:val="001261F0"/>
    <w:rsid w:val="00126DFE"/>
    <w:rsid w:val="001301C1"/>
    <w:rsid w:val="00130408"/>
    <w:rsid w:val="00131CE3"/>
    <w:rsid w:val="00136CFF"/>
    <w:rsid w:val="001466D1"/>
    <w:rsid w:val="0015067F"/>
    <w:rsid w:val="00150886"/>
    <w:rsid w:val="00151BF0"/>
    <w:rsid w:val="00153294"/>
    <w:rsid w:val="00153C72"/>
    <w:rsid w:val="00161255"/>
    <w:rsid w:val="00163B77"/>
    <w:rsid w:val="00164A8E"/>
    <w:rsid w:val="001726D4"/>
    <w:rsid w:val="00175FDD"/>
    <w:rsid w:val="00191E5C"/>
    <w:rsid w:val="00194C0B"/>
    <w:rsid w:val="00194E94"/>
    <w:rsid w:val="001A0F3A"/>
    <w:rsid w:val="001A1181"/>
    <w:rsid w:val="001A2A19"/>
    <w:rsid w:val="001B494E"/>
    <w:rsid w:val="001B527F"/>
    <w:rsid w:val="001D4FE8"/>
    <w:rsid w:val="001D60C3"/>
    <w:rsid w:val="001D67D8"/>
    <w:rsid w:val="001D7123"/>
    <w:rsid w:val="001E5E05"/>
    <w:rsid w:val="001F1B8B"/>
    <w:rsid w:val="001F3491"/>
    <w:rsid w:val="001F3C92"/>
    <w:rsid w:val="002012FE"/>
    <w:rsid w:val="002020E8"/>
    <w:rsid w:val="0020382B"/>
    <w:rsid w:val="00207405"/>
    <w:rsid w:val="00226509"/>
    <w:rsid w:val="00226682"/>
    <w:rsid w:val="00247117"/>
    <w:rsid w:val="002529ED"/>
    <w:rsid w:val="00253482"/>
    <w:rsid w:val="002619E6"/>
    <w:rsid w:val="0028073A"/>
    <w:rsid w:val="002A0C57"/>
    <w:rsid w:val="002A47E8"/>
    <w:rsid w:val="002A54D2"/>
    <w:rsid w:val="002B3CE2"/>
    <w:rsid w:val="002B7C31"/>
    <w:rsid w:val="002C0A88"/>
    <w:rsid w:val="002C0EDD"/>
    <w:rsid w:val="002C76B1"/>
    <w:rsid w:val="002D6C00"/>
    <w:rsid w:val="002E521C"/>
    <w:rsid w:val="002E72D1"/>
    <w:rsid w:val="002F39B9"/>
    <w:rsid w:val="003130FA"/>
    <w:rsid w:val="0032297A"/>
    <w:rsid w:val="00322E11"/>
    <w:rsid w:val="00322EAA"/>
    <w:rsid w:val="00324E35"/>
    <w:rsid w:val="003306C9"/>
    <w:rsid w:val="00334045"/>
    <w:rsid w:val="003366DD"/>
    <w:rsid w:val="00341187"/>
    <w:rsid w:val="003419BD"/>
    <w:rsid w:val="003461EE"/>
    <w:rsid w:val="00351A01"/>
    <w:rsid w:val="00353215"/>
    <w:rsid w:val="00356136"/>
    <w:rsid w:val="00365C03"/>
    <w:rsid w:val="00366CD1"/>
    <w:rsid w:val="0037199C"/>
    <w:rsid w:val="0038178A"/>
    <w:rsid w:val="00383A7C"/>
    <w:rsid w:val="003860D6"/>
    <w:rsid w:val="00396488"/>
    <w:rsid w:val="003A2A5C"/>
    <w:rsid w:val="003A4DCD"/>
    <w:rsid w:val="003A5CB7"/>
    <w:rsid w:val="003B2531"/>
    <w:rsid w:val="003C49E6"/>
    <w:rsid w:val="003D4F7D"/>
    <w:rsid w:val="003D7DC7"/>
    <w:rsid w:val="003E09AB"/>
    <w:rsid w:val="003E3452"/>
    <w:rsid w:val="003E570F"/>
    <w:rsid w:val="003E58BA"/>
    <w:rsid w:val="003F79A0"/>
    <w:rsid w:val="004004C0"/>
    <w:rsid w:val="00415939"/>
    <w:rsid w:val="0042254F"/>
    <w:rsid w:val="0042301A"/>
    <w:rsid w:val="0042538E"/>
    <w:rsid w:val="0042664D"/>
    <w:rsid w:val="00427702"/>
    <w:rsid w:val="00432A90"/>
    <w:rsid w:val="00437A22"/>
    <w:rsid w:val="00441543"/>
    <w:rsid w:val="00442744"/>
    <w:rsid w:val="00443D8A"/>
    <w:rsid w:val="00446911"/>
    <w:rsid w:val="00455733"/>
    <w:rsid w:val="00460C27"/>
    <w:rsid w:val="00461EAD"/>
    <w:rsid w:val="004727E8"/>
    <w:rsid w:val="00475DB3"/>
    <w:rsid w:val="00480922"/>
    <w:rsid w:val="004857AF"/>
    <w:rsid w:val="00497474"/>
    <w:rsid w:val="004A05DE"/>
    <w:rsid w:val="004A2B3D"/>
    <w:rsid w:val="004A4056"/>
    <w:rsid w:val="004B333E"/>
    <w:rsid w:val="004B59C4"/>
    <w:rsid w:val="004C0023"/>
    <w:rsid w:val="004C4338"/>
    <w:rsid w:val="004C65AE"/>
    <w:rsid w:val="004D0FF8"/>
    <w:rsid w:val="004D25E9"/>
    <w:rsid w:val="004D7D17"/>
    <w:rsid w:val="004F7D77"/>
    <w:rsid w:val="0051429F"/>
    <w:rsid w:val="005204FA"/>
    <w:rsid w:val="005214A2"/>
    <w:rsid w:val="00531399"/>
    <w:rsid w:val="00536904"/>
    <w:rsid w:val="0054116D"/>
    <w:rsid w:val="00541F7B"/>
    <w:rsid w:val="00552618"/>
    <w:rsid w:val="00577A20"/>
    <w:rsid w:val="00581A1D"/>
    <w:rsid w:val="0058390F"/>
    <w:rsid w:val="005901AF"/>
    <w:rsid w:val="00592A90"/>
    <w:rsid w:val="00593DD7"/>
    <w:rsid w:val="00595B4E"/>
    <w:rsid w:val="005A0880"/>
    <w:rsid w:val="005A2D8F"/>
    <w:rsid w:val="005A5B32"/>
    <w:rsid w:val="005B13A0"/>
    <w:rsid w:val="005B346C"/>
    <w:rsid w:val="005C770A"/>
    <w:rsid w:val="005D1ECD"/>
    <w:rsid w:val="005D72C6"/>
    <w:rsid w:val="005E171C"/>
    <w:rsid w:val="005E17E8"/>
    <w:rsid w:val="005E5072"/>
    <w:rsid w:val="005F0DDF"/>
    <w:rsid w:val="005F3D65"/>
    <w:rsid w:val="005F6191"/>
    <w:rsid w:val="00605ED5"/>
    <w:rsid w:val="0060789A"/>
    <w:rsid w:val="006203D9"/>
    <w:rsid w:val="00622E3A"/>
    <w:rsid w:val="00623C2E"/>
    <w:rsid w:val="00633512"/>
    <w:rsid w:val="00636546"/>
    <w:rsid w:val="00644022"/>
    <w:rsid w:val="00644C98"/>
    <w:rsid w:val="00651AD9"/>
    <w:rsid w:val="006554B7"/>
    <w:rsid w:val="00664C9F"/>
    <w:rsid w:val="00666389"/>
    <w:rsid w:val="006740BE"/>
    <w:rsid w:val="00674494"/>
    <w:rsid w:val="0067594B"/>
    <w:rsid w:val="00685D7B"/>
    <w:rsid w:val="0069172E"/>
    <w:rsid w:val="00692DFF"/>
    <w:rsid w:val="0069426E"/>
    <w:rsid w:val="006A48E2"/>
    <w:rsid w:val="006A746E"/>
    <w:rsid w:val="006B088A"/>
    <w:rsid w:val="006B26B9"/>
    <w:rsid w:val="006B7CFF"/>
    <w:rsid w:val="006C00C1"/>
    <w:rsid w:val="006C3E5A"/>
    <w:rsid w:val="006C797C"/>
    <w:rsid w:val="006D418C"/>
    <w:rsid w:val="006D511B"/>
    <w:rsid w:val="006D5475"/>
    <w:rsid w:val="006D56BD"/>
    <w:rsid w:val="006F192A"/>
    <w:rsid w:val="00706630"/>
    <w:rsid w:val="00711878"/>
    <w:rsid w:val="00721B82"/>
    <w:rsid w:val="00725963"/>
    <w:rsid w:val="0072639C"/>
    <w:rsid w:val="00745CEB"/>
    <w:rsid w:val="00750C14"/>
    <w:rsid w:val="0076060C"/>
    <w:rsid w:val="00764A52"/>
    <w:rsid w:val="00764B15"/>
    <w:rsid w:val="00770F5D"/>
    <w:rsid w:val="0078038F"/>
    <w:rsid w:val="007877D1"/>
    <w:rsid w:val="007A20A9"/>
    <w:rsid w:val="007A3273"/>
    <w:rsid w:val="007A46EA"/>
    <w:rsid w:val="007B25DD"/>
    <w:rsid w:val="007B2BAA"/>
    <w:rsid w:val="007B48F7"/>
    <w:rsid w:val="007C2CA3"/>
    <w:rsid w:val="007D5CC0"/>
    <w:rsid w:val="007E0DC2"/>
    <w:rsid w:val="007E6A5E"/>
    <w:rsid w:val="007E7CF2"/>
    <w:rsid w:val="007F0CD0"/>
    <w:rsid w:val="007F153C"/>
    <w:rsid w:val="007F1925"/>
    <w:rsid w:val="007F33C9"/>
    <w:rsid w:val="00803217"/>
    <w:rsid w:val="00805E2E"/>
    <w:rsid w:val="0081197A"/>
    <w:rsid w:val="008171E0"/>
    <w:rsid w:val="00831AD2"/>
    <w:rsid w:val="0083590F"/>
    <w:rsid w:val="0084009B"/>
    <w:rsid w:val="00841887"/>
    <w:rsid w:val="00851D79"/>
    <w:rsid w:val="00856613"/>
    <w:rsid w:val="008609B3"/>
    <w:rsid w:val="0086212B"/>
    <w:rsid w:val="0087224D"/>
    <w:rsid w:val="00875CE8"/>
    <w:rsid w:val="00875E4E"/>
    <w:rsid w:val="008867B9"/>
    <w:rsid w:val="008920FC"/>
    <w:rsid w:val="008967DE"/>
    <w:rsid w:val="008A38CC"/>
    <w:rsid w:val="008A6593"/>
    <w:rsid w:val="008B3744"/>
    <w:rsid w:val="008C142A"/>
    <w:rsid w:val="008C1B43"/>
    <w:rsid w:val="008C361F"/>
    <w:rsid w:val="008C3832"/>
    <w:rsid w:val="008C71EA"/>
    <w:rsid w:val="008E45F8"/>
    <w:rsid w:val="008F0697"/>
    <w:rsid w:val="008F2EF7"/>
    <w:rsid w:val="009008CA"/>
    <w:rsid w:val="00903497"/>
    <w:rsid w:val="009048F4"/>
    <w:rsid w:val="00905CCE"/>
    <w:rsid w:val="00905E68"/>
    <w:rsid w:val="009071CA"/>
    <w:rsid w:val="00912DC7"/>
    <w:rsid w:val="00914B2A"/>
    <w:rsid w:val="00917845"/>
    <w:rsid w:val="00923A31"/>
    <w:rsid w:val="00933F8E"/>
    <w:rsid w:val="00934B47"/>
    <w:rsid w:val="00936868"/>
    <w:rsid w:val="00945A83"/>
    <w:rsid w:val="00950B36"/>
    <w:rsid w:val="00952FE1"/>
    <w:rsid w:val="00953836"/>
    <w:rsid w:val="00963B0E"/>
    <w:rsid w:val="00967A23"/>
    <w:rsid w:val="00973C66"/>
    <w:rsid w:val="00975A88"/>
    <w:rsid w:val="009763C2"/>
    <w:rsid w:val="00983B5F"/>
    <w:rsid w:val="00992E12"/>
    <w:rsid w:val="009960DE"/>
    <w:rsid w:val="00997902"/>
    <w:rsid w:val="009A025E"/>
    <w:rsid w:val="009A2747"/>
    <w:rsid w:val="009A74D5"/>
    <w:rsid w:val="009B51DE"/>
    <w:rsid w:val="009C051E"/>
    <w:rsid w:val="009C1611"/>
    <w:rsid w:val="009C2C02"/>
    <w:rsid w:val="009D25F6"/>
    <w:rsid w:val="009D28F9"/>
    <w:rsid w:val="009D39DD"/>
    <w:rsid w:val="009D6BBF"/>
    <w:rsid w:val="009E3123"/>
    <w:rsid w:val="009F0EC5"/>
    <w:rsid w:val="009F562B"/>
    <w:rsid w:val="00A205F9"/>
    <w:rsid w:val="00A249CF"/>
    <w:rsid w:val="00A30124"/>
    <w:rsid w:val="00A41B31"/>
    <w:rsid w:val="00A433D8"/>
    <w:rsid w:val="00A478A9"/>
    <w:rsid w:val="00A52F25"/>
    <w:rsid w:val="00A54579"/>
    <w:rsid w:val="00A56583"/>
    <w:rsid w:val="00A56D71"/>
    <w:rsid w:val="00A6538D"/>
    <w:rsid w:val="00A6731D"/>
    <w:rsid w:val="00A714CE"/>
    <w:rsid w:val="00A72D5B"/>
    <w:rsid w:val="00A72E23"/>
    <w:rsid w:val="00A756D6"/>
    <w:rsid w:val="00A853BB"/>
    <w:rsid w:val="00A87757"/>
    <w:rsid w:val="00A90A7E"/>
    <w:rsid w:val="00A928F2"/>
    <w:rsid w:val="00A96CDC"/>
    <w:rsid w:val="00AC5A56"/>
    <w:rsid w:val="00AC77C2"/>
    <w:rsid w:val="00AD38B0"/>
    <w:rsid w:val="00AD77D0"/>
    <w:rsid w:val="00AF0815"/>
    <w:rsid w:val="00AF1120"/>
    <w:rsid w:val="00AF1F11"/>
    <w:rsid w:val="00AF3EBD"/>
    <w:rsid w:val="00AF4501"/>
    <w:rsid w:val="00B01EA1"/>
    <w:rsid w:val="00B02E25"/>
    <w:rsid w:val="00B04F73"/>
    <w:rsid w:val="00B151C3"/>
    <w:rsid w:val="00B16C58"/>
    <w:rsid w:val="00B17B64"/>
    <w:rsid w:val="00B228BD"/>
    <w:rsid w:val="00B22FD3"/>
    <w:rsid w:val="00B2577D"/>
    <w:rsid w:val="00B30936"/>
    <w:rsid w:val="00B32B0A"/>
    <w:rsid w:val="00B47344"/>
    <w:rsid w:val="00B53CC3"/>
    <w:rsid w:val="00B61F3B"/>
    <w:rsid w:val="00B653AA"/>
    <w:rsid w:val="00B65EDB"/>
    <w:rsid w:val="00B709D9"/>
    <w:rsid w:val="00B73760"/>
    <w:rsid w:val="00B747E7"/>
    <w:rsid w:val="00B86067"/>
    <w:rsid w:val="00B91C20"/>
    <w:rsid w:val="00B972B5"/>
    <w:rsid w:val="00BA6AA7"/>
    <w:rsid w:val="00BB62AB"/>
    <w:rsid w:val="00BC5EFF"/>
    <w:rsid w:val="00BC7EBE"/>
    <w:rsid w:val="00BD64BA"/>
    <w:rsid w:val="00BE35DB"/>
    <w:rsid w:val="00BF20DF"/>
    <w:rsid w:val="00BF4859"/>
    <w:rsid w:val="00BF4A30"/>
    <w:rsid w:val="00BF7C08"/>
    <w:rsid w:val="00C0184D"/>
    <w:rsid w:val="00C0187D"/>
    <w:rsid w:val="00C05D87"/>
    <w:rsid w:val="00C07C70"/>
    <w:rsid w:val="00C11547"/>
    <w:rsid w:val="00C11738"/>
    <w:rsid w:val="00C12236"/>
    <w:rsid w:val="00C15385"/>
    <w:rsid w:val="00C20C4F"/>
    <w:rsid w:val="00C24F4F"/>
    <w:rsid w:val="00C25FC3"/>
    <w:rsid w:val="00C30936"/>
    <w:rsid w:val="00C358F4"/>
    <w:rsid w:val="00C37125"/>
    <w:rsid w:val="00C406B9"/>
    <w:rsid w:val="00C51B8D"/>
    <w:rsid w:val="00C52C13"/>
    <w:rsid w:val="00C566A7"/>
    <w:rsid w:val="00C57EDD"/>
    <w:rsid w:val="00C60305"/>
    <w:rsid w:val="00C60606"/>
    <w:rsid w:val="00C617AD"/>
    <w:rsid w:val="00C6746F"/>
    <w:rsid w:val="00C67E7B"/>
    <w:rsid w:val="00C72008"/>
    <w:rsid w:val="00C74C07"/>
    <w:rsid w:val="00C74F65"/>
    <w:rsid w:val="00C75DDC"/>
    <w:rsid w:val="00C80477"/>
    <w:rsid w:val="00C908EF"/>
    <w:rsid w:val="00C9693F"/>
    <w:rsid w:val="00CA1790"/>
    <w:rsid w:val="00CA4D55"/>
    <w:rsid w:val="00CA6153"/>
    <w:rsid w:val="00CC1382"/>
    <w:rsid w:val="00CC4C25"/>
    <w:rsid w:val="00CC5BAD"/>
    <w:rsid w:val="00CD2484"/>
    <w:rsid w:val="00CD3966"/>
    <w:rsid w:val="00CD5EF9"/>
    <w:rsid w:val="00CE36E7"/>
    <w:rsid w:val="00CF2897"/>
    <w:rsid w:val="00CF2DA4"/>
    <w:rsid w:val="00D0684F"/>
    <w:rsid w:val="00D068E7"/>
    <w:rsid w:val="00D06DC3"/>
    <w:rsid w:val="00D1284D"/>
    <w:rsid w:val="00D1388A"/>
    <w:rsid w:val="00D14C2F"/>
    <w:rsid w:val="00D23922"/>
    <w:rsid w:val="00D316A1"/>
    <w:rsid w:val="00D339FB"/>
    <w:rsid w:val="00D4052C"/>
    <w:rsid w:val="00D4219B"/>
    <w:rsid w:val="00D426BD"/>
    <w:rsid w:val="00D45598"/>
    <w:rsid w:val="00D53FAA"/>
    <w:rsid w:val="00D545F5"/>
    <w:rsid w:val="00D56E4C"/>
    <w:rsid w:val="00D617F1"/>
    <w:rsid w:val="00D62A6A"/>
    <w:rsid w:val="00D678BC"/>
    <w:rsid w:val="00D67901"/>
    <w:rsid w:val="00D70E38"/>
    <w:rsid w:val="00D927AA"/>
    <w:rsid w:val="00D94D87"/>
    <w:rsid w:val="00DA11F4"/>
    <w:rsid w:val="00DA4D1A"/>
    <w:rsid w:val="00DA64A0"/>
    <w:rsid w:val="00DA7D8B"/>
    <w:rsid w:val="00DB27EC"/>
    <w:rsid w:val="00DB3787"/>
    <w:rsid w:val="00DB62A5"/>
    <w:rsid w:val="00DC5852"/>
    <w:rsid w:val="00DD09A0"/>
    <w:rsid w:val="00DD7FAC"/>
    <w:rsid w:val="00DE0A69"/>
    <w:rsid w:val="00DE4217"/>
    <w:rsid w:val="00DE4C91"/>
    <w:rsid w:val="00DE698E"/>
    <w:rsid w:val="00DE6A6E"/>
    <w:rsid w:val="00DF0E9F"/>
    <w:rsid w:val="00DF7C6F"/>
    <w:rsid w:val="00E02CFE"/>
    <w:rsid w:val="00E04C56"/>
    <w:rsid w:val="00E141AF"/>
    <w:rsid w:val="00E20421"/>
    <w:rsid w:val="00E21CE3"/>
    <w:rsid w:val="00E2376A"/>
    <w:rsid w:val="00E2563D"/>
    <w:rsid w:val="00E34EC7"/>
    <w:rsid w:val="00E43522"/>
    <w:rsid w:val="00E43D90"/>
    <w:rsid w:val="00E459DC"/>
    <w:rsid w:val="00E45A63"/>
    <w:rsid w:val="00E4779C"/>
    <w:rsid w:val="00E5088F"/>
    <w:rsid w:val="00E52582"/>
    <w:rsid w:val="00E553F2"/>
    <w:rsid w:val="00E55772"/>
    <w:rsid w:val="00E57180"/>
    <w:rsid w:val="00E61E91"/>
    <w:rsid w:val="00E75526"/>
    <w:rsid w:val="00E813CC"/>
    <w:rsid w:val="00E821FE"/>
    <w:rsid w:val="00E829A0"/>
    <w:rsid w:val="00E91C22"/>
    <w:rsid w:val="00EA7E53"/>
    <w:rsid w:val="00EB163F"/>
    <w:rsid w:val="00EB19D4"/>
    <w:rsid w:val="00EB77C8"/>
    <w:rsid w:val="00EC0504"/>
    <w:rsid w:val="00EC28A5"/>
    <w:rsid w:val="00EC4859"/>
    <w:rsid w:val="00EE0979"/>
    <w:rsid w:val="00EE2BFD"/>
    <w:rsid w:val="00EE7B60"/>
    <w:rsid w:val="00EF6FEF"/>
    <w:rsid w:val="00F0603D"/>
    <w:rsid w:val="00F12F3D"/>
    <w:rsid w:val="00F14A85"/>
    <w:rsid w:val="00F159E0"/>
    <w:rsid w:val="00F15F69"/>
    <w:rsid w:val="00F16218"/>
    <w:rsid w:val="00F17673"/>
    <w:rsid w:val="00F20D77"/>
    <w:rsid w:val="00F27118"/>
    <w:rsid w:val="00F31A5B"/>
    <w:rsid w:val="00F4039A"/>
    <w:rsid w:val="00F54917"/>
    <w:rsid w:val="00F575F8"/>
    <w:rsid w:val="00F625A6"/>
    <w:rsid w:val="00F650DB"/>
    <w:rsid w:val="00F704EE"/>
    <w:rsid w:val="00F70E96"/>
    <w:rsid w:val="00F71707"/>
    <w:rsid w:val="00F7418C"/>
    <w:rsid w:val="00F87C65"/>
    <w:rsid w:val="00F87DE1"/>
    <w:rsid w:val="00F94A33"/>
    <w:rsid w:val="00F97AED"/>
    <w:rsid w:val="00F97C22"/>
    <w:rsid w:val="00FA0653"/>
    <w:rsid w:val="00FA11D4"/>
    <w:rsid w:val="00FA4AFD"/>
    <w:rsid w:val="00FA5A1E"/>
    <w:rsid w:val="00FA67C0"/>
    <w:rsid w:val="00FB23D9"/>
    <w:rsid w:val="00FB2434"/>
    <w:rsid w:val="00FB2EBD"/>
    <w:rsid w:val="00FB51DA"/>
    <w:rsid w:val="00FB61BB"/>
    <w:rsid w:val="00FC0A88"/>
    <w:rsid w:val="00FC4ABE"/>
    <w:rsid w:val="00FC6559"/>
    <w:rsid w:val="00FC7D57"/>
    <w:rsid w:val="00FD04ED"/>
    <w:rsid w:val="00FD0E35"/>
    <w:rsid w:val="00FD29FE"/>
    <w:rsid w:val="00FD631A"/>
    <w:rsid w:val="00FF3685"/>
    <w:rsid w:val="00FF71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6DD2"/>
  <w15:docId w15:val="{4A87E043-A512-4164-A426-58B22FC9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F3491"/>
    <w:pPr>
      <w:widowControl w:val="0"/>
      <w:spacing w:after="0" w:line="240" w:lineRule="auto"/>
      <w:ind w:firstLine="709"/>
      <w:jc w:val="both"/>
    </w:pPr>
    <w:rPr>
      <w:rFonts w:ascii="Times New Roman" w:eastAsia="Calibri" w:hAnsi="Times New Roman" w:cs="Times New Roman"/>
      <w:sz w:val="28"/>
      <w:szCs w:val="28"/>
    </w:rPr>
  </w:style>
  <w:style w:type="paragraph" w:styleId="1">
    <w:name w:val="heading 1"/>
    <w:aliases w:val=" Знак Знак"/>
    <w:basedOn w:val="a1"/>
    <w:next w:val="a1"/>
    <w:link w:val="10"/>
    <w:qFormat/>
    <w:rsid w:val="00FC0A88"/>
    <w:pPr>
      <w:keepNext/>
      <w:pageBreakBefore/>
      <w:numPr>
        <w:numId w:val="1"/>
      </w:numPr>
      <w:suppressAutoHyphens/>
      <w:spacing w:after="360"/>
      <w:ind w:left="1066" w:hanging="357"/>
      <w:outlineLvl w:val="0"/>
    </w:pPr>
    <w:rPr>
      <w:rFonts w:eastAsia="Times New Roman"/>
      <w:b/>
      <w:bCs/>
      <w:caps/>
      <w:lang w:val="x-none"/>
    </w:rPr>
  </w:style>
  <w:style w:type="paragraph" w:styleId="2">
    <w:name w:val="heading 2"/>
    <w:basedOn w:val="a1"/>
    <w:next w:val="a1"/>
    <w:link w:val="20"/>
    <w:unhideWhenUsed/>
    <w:qFormat/>
    <w:rsid w:val="005F0DDF"/>
    <w:pPr>
      <w:keepNext/>
      <w:keepLines/>
      <w:numPr>
        <w:ilvl w:val="1"/>
        <w:numId w:val="1"/>
      </w:numPr>
      <w:suppressAutoHyphens/>
      <w:spacing w:after="360"/>
      <w:ind w:left="1163" w:hanging="454"/>
      <w:outlineLvl w:val="1"/>
    </w:pPr>
    <w:rPr>
      <w:rFonts w:eastAsia="Times New Roman"/>
      <w:b/>
      <w:bCs/>
      <w:szCs w:val="26"/>
      <w:lang w:val="x-none"/>
    </w:rPr>
  </w:style>
  <w:style w:type="paragraph" w:styleId="3">
    <w:name w:val="heading 3"/>
    <w:basedOn w:val="a1"/>
    <w:next w:val="a1"/>
    <w:link w:val="30"/>
    <w:unhideWhenUsed/>
    <w:qFormat/>
    <w:rsid w:val="00992E12"/>
    <w:pPr>
      <w:keepNext/>
      <w:keepLines/>
      <w:numPr>
        <w:ilvl w:val="2"/>
        <w:numId w:val="1"/>
      </w:numPr>
      <w:suppressAutoHyphens/>
      <w:spacing w:before="360" w:after="360"/>
      <w:outlineLvl w:val="2"/>
    </w:pPr>
    <w:rPr>
      <w:rFonts w:eastAsia="Times New Roman"/>
      <w:bCs/>
      <w:lang w:val="x-none"/>
    </w:rPr>
  </w:style>
  <w:style w:type="paragraph" w:styleId="4">
    <w:name w:val="heading 4"/>
    <w:basedOn w:val="3"/>
    <w:next w:val="a2"/>
    <w:link w:val="40"/>
    <w:unhideWhenUsed/>
    <w:qFormat/>
    <w:rsid w:val="00992E12"/>
    <w:pPr>
      <w:numPr>
        <w:ilvl w:val="3"/>
      </w:numPr>
      <w:spacing w:before="0" w:after="0"/>
      <w:outlineLvl w:val="3"/>
    </w:pPr>
    <w:rPr>
      <w:bCs w:val="0"/>
      <w:lang w:val="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 Знак Знак Знак"/>
    <w:basedOn w:val="a3"/>
    <w:link w:val="1"/>
    <w:uiPriority w:val="9"/>
    <w:rsid w:val="00FC0A88"/>
    <w:rPr>
      <w:rFonts w:ascii="Times New Roman" w:eastAsia="Times New Roman" w:hAnsi="Times New Roman" w:cs="Times New Roman"/>
      <w:b/>
      <w:bCs/>
      <w:caps/>
      <w:sz w:val="28"/>
      <w:szCs w:val="28"/>
      <w:lang w:val="x-none"/>
    </w:rPr>
  </w:style>
  <w:style w:type="character" w:customStyle="1" w:styleId="20">
    <w:name w:val="Заголовок 2 Знак"/>
    <w:basedOn w:val="a3"/>
    <w:link w:val="2"/>
    <w:uiPriority w:val="9"/>
    <w:rsid w:val="005F0DDF"/>
    <w:rPr>
      <w:rFonts w:ascii="Times New Roman" w:eastAsia="Times New Roman" w:hAnsi="Times New Roman" w:cs="Times New Roman"/>
      <w:b/>
      <w:bCs/>
      <w:sz w:val="28"/>
      <w:szCs w:val="26"/>
      <w:lang w:val="x-none"/>
    </w:rPr>
  </w:style>
  <w:style w:type="character" w:customStyle="1" w:styleId="30">
    <w:name w:val="Заголовок 3 Знак"/>
    <w:basedOn w:val="a3"/>
    <w:link w:val="3"/>
    <w:uiPriority w:val="9"/>
    <w:rsid w:val="00992E12"/>
    <w:rPr>
      <w:rFonts w:ascii="Times New Roman" w:eastAsia="Times New Roman" w:hAnsi="Times New Roman" w:cs="Times New Roman"/>
      <w:bCs/>
      <w:sz w:val="28"/>
      <w:lang w:val="x-none"/>
    </w:rPr>
  </w:style>
  <w:style w:type="character" w:customStyle="1" w:styleId="40">
    <w:name w:val="Заголовок 4 Знак"/>
    <w:basedOn w:val="a3"/>
    <w:link w:val="4"/>
    <w:uiPriority w:val="9"/>
    <w:rsid w:val="00992E12"/>
    <w:rPr>
      <w:rFonts w:ascii="Times New Roman" w:eastAsia="Times New Roman" w:hAnsi="Times New Roman" w:cs="Times New Roman"/>
      <w:sz w:val="28"/>
      <w:szCs w:val="28"/>
      <w:lang w:val="en-US"/>
    </w:rPr>
  </w:style>
  <w:style w:type="character" w:styleId="a6">
    <w:name w:val="Hyperlink"/>
    <w:uiPriority w:val="99"/>
    <w:unhideWhenUsed/>
    <w:rsid w:val="00992E12"/>
    <w:rPr>
      <w:color w:val="0000FF"/>
      <w:u w:val="single"/>
    </w:rPr>
  </w:style>
  <w:style w:type="paragraph" w:customStyle="1" w:styleId="a2">
    <w:name w:val="Абзац. Основной текст"/>
    <w:basedOn w:val="a1"/>
    <w:qFormat/>
    <w:rsid w:val="00992E12"/>
  </w:style>
  <w:style w:type="paragraph" w:styleId="11">
    <w:name w:val="toc 1"/>
    <w:basedOn w:val="a1"/>
    <w:next w:val="a1"/>
    <w:autoRedefine/>
    <w:uiPriority w:val="39"/>
    <w:unhideWhenUsed/>
    <w:qFormat/>
    <w:rsid w:val="001D60C3"/>
    <w:pPr>
      <w:tabs>
        <w:tab w:val="right" w:leader="dot" w:pos="9356"/>
      </w:tabs>
      <w:ind w:left="84" w:hanging="228"/>
      <w:jc w:val="left"/>
      <w:pPrChange w:id="0" w:author="grishynanash@gmail.com" w:date="2023-05-23T12:30:00Z">
        <w:pPr>
          <w:widowControl w:val="0"/>
          <w:tabs>
            <w:tab w:val="right" w:leader="dot" w:pos="9356"/>
          </w:tabs>
          <w:ind w:left="154" w:hanging="296"/>
        </w:pPr>
      </w:pPrChange>
    </w:pPr>
    <w:rPr>
      <w:noProof/>
      <w:rPrChange w:id="0" w:author="grishynanash@gmail.com" w:date="2023-05-23T12:30:00Z">
        <w:rPr>
          <w:rFonts w:eastAsia="Calibri"/>
          <w:noProof/>
          <w:sz w:val="28"/>
          <w:szCs w:val="28"/>
          <w:lang w:val="ru-RU" w:eastAsia="en-US" w:bidi="ar-SA"/>
        </w:rPr>
      </w:rPrChange>
    </w:rPr>
  </w:style>
  <w:style w:type="paragraph" w:styleId="21">
    <w:name w:val="toc 2"/>
    <w:basedOn w:val="a1"/>
    <w:next w:val="a1"/>
    <w:autoRedefine/>
    <w:uiPriority w:val="39"/>
    <w:unhideWhenUsed/>
    <w:qFormat/>
    <w:rsid w:val="001D60C3"/>
    <w:pPr>
      <w:tabs>
        <w:tab w:val="left" w:pos="1540"/>
        <w:tab w:val="right" w:leader="dot" w:pos="9356"/>
      </w:tabs>
      <w:ind w:left="714" w:hanging="430"/>
      <w:jc w:val="left"/>
      <w:pPrChange w:id="1" w:author="grishynanash@gmail.com" w:date="2023-05-23T12:30:00Z">
        <w:pPr>
          <w:widowControl w:val="0"/>
          <w:tabs>
            <w:tab w:val="left" w:pos="1540"/>
            <w:tab w:val="right" w:leader="dot" w:pos="9356"/>
          </w:tabs>
          <w:ind w:left="709" w:hanging="425"/>
        </w:pPr>
      </w:pPrChange>
    </w:pPr>
    <w:rPr>
      <w:noProof/>
      <w:rPrChange w:id="1" w:author="grishynanash@gmail.com" w:date="2023-05-23T12:30:00Z">
        <w:rPr>
          <w:rFonts w:eastAsia="Calibri"/>
          <w:noProof/>
          <w:sz w:val="28"/>
          <w:szCs w:val="28"/>
          <w:lang w:val="ru-RU" w:eastAsia="en-US" w:bidi="ar-SA"/>
        </w:rPr>
      </w:rPrChange>
    </w:rPr>
  </w:style>
  <w:style w:type="paragraph" w:styleId="31">
    <w:name w:val="toc 3"/>
    <w:basedOn w:val="a1"/>
    <w:next w:val="a1"/>
    <w:autoRedefine/>
    <w:uiPriority w:val="39"/>
    <w:unhideWhenUsed/>
    <w:qFormat/>
    <w:rsid w:val="00CC5BAD"/>
    <w:pPr>
      <w:tabs>
        <w:tab w:val="left" w:pos="2049"/>
        <w:tab w:val="right" w:leader="dot" w:pos="9356"/>
      </w:tabs>
      <w:ind w:left="709" w:firstLine="0"/>
    </w:pPr>
    <w:rPr>
      <w:noProof/>
    </w:rPr>
  </w:style>
  <w:style w:type="paragraph" w:styleId="a7">
    <w:name w:val="caption"/>
    <w:aliases w:val="Название рисунка"/>
    <w:basedOn w:val="a1"/>
    <w:next w:val="a1"/>
    <w:uiPriority w:val="35"/>
    <w:semiHidden/>
    <w:unhideWhenUsed/>
    <w:qFormat/>
    <w:rsid w:val="00992E12"/>
    <w:pPr>
      <w:keepNext/>
      <w:ind w:firstLine="0"/>
      <w:jc w:val="center"/>
    </w:pPr>
    <w:rPr>
      <w:bCs/>
    </w:rPr>
  </w:style>
  <w:style w:type="paragraph" w:customStyle="1" w:styleId="a8">
    <w:name w:val="Содержание"/>
    <w:basedOn w:val="a1"/>
    <w:next w:val="a2"/>
    <w:qFormat/>
    <w:rsid w:val="00992E12"/>
    <w:pPr>
      <w:pageBreakBefore/>
      <w:spacing w:before="240" w:after="360"/>
      <w:ind w:firstLine="0"/>
      <w:jc w:val="center"/>
    </w:pPr>
    <w:rPr>
      <w:b/>
      <w:caps/>
    </w:rPr>
  </w:style>
  <w:style w:type="paragraph" w:customStyle="1" w:styleId="a9">
    <w:name w:val="введение"/>
    <w:basedOn w:val="a1"/>
    <w:qFormat/>
    <w:rsid w:val="001F3491"/>
    <w:pPr>
      <w:pageBreakBefore/>
      <w:spacing w:before="240"/>
      <w:ind w:firstLine="0"/>
      <w:jc w:val="center"/>
      <w:outlineLvl w:val="0"/>
    </w:pPr>
    <w:rPr>
      <w:b/>
      <w:caps/>
    </w:rPr>
  </w:style>
  <w:style w:type="paragraph" w:customStyle="1" w:styleId="aa">
    <w:name w:val="заключение"/>
    <w:basedOn w:val="a1"/>
    <w:qFormat/>
    <w:rsid w:val="006554B7"/>
    <w:pPr>
      <w:pageBreakBefore/>
      <w:jc w:val="center"/>
      <w:outlineLvl w:val="0"/>
    </w:pPr>
    <w:rPr>
      <w:b/>
      <w:caps/>
      <w:sz w:val="32"/>
    </w:rPr>
  </w:style>
  <w:style w:type="paragraph" w:customStyle="1" w:styleId="ab">
    <w:name w:val="по центру"/>
    <w:basedOn w:val="a1"/>
    <w:qFormat/>
    <w:rsid w:val="00992E12"/>
    <w:pPr>
      <w:jc w:val="center"/>
    </w:pPr>
    <w:rPr>
      <w:b/>
    </w:rPr>
  </w:style>
  <w:style w:type="paragraph" w:customStyle="1" w:styleId="a">
    <w:name w:val="маркированный список"/>
    <w:basedOn w:val="a2"/>
    <w:qFormat/>
    <w:rsid w:val="00992E12"/>
    <w:pPr>
      <w:numPr>
        <w:numId w:val="2"/>
      </w:numPr>
      <w:ind w:left="0" w:firstLine="709"/>
    </w:pPr>
  </w:style>
  <w:style w:type="paragraph" w:customStyle="1" w:styleId="a0">
    <w:name w:val="нумерованный список"/>
    <w:basedOn w:val="a2"/>
    <w:qFormat/>
    <w:rsid w:val="00992E12"/>
    <w:pPr>
      <w:numPr>
        <w:numId w:val="3"/>
      </w:numPr>
      <w:tabs>
        <w:tab w:val="decimal" w:pos="284"/>
      </w:tabs>
      <w:ind w:left="709" w:firstLine="0"/>
    </w:pPr>
  </w:style>
  <w:style w:type="paragraph" w:customStyle="1" w:styleId="ac">
    <w:name w:val="таблица"/>
    <w:basedOn w:val="a1"/>
    <w:qFormat/>
    <w:rsid w:val="00992E12"/>
    <w:pPr>
      <w:ind w:firstLine="0"/>
    </w:pPr>
  </w:style>
  <w:style w:type="paragraph" w:customStyle="1" w:styleId="ad">
    <w:name w:val="название таблицы"/>
    <w:basedOn w:val="a7"/>
    <w:qFormat/>
    <w:rsid w:val="00992E12"/>
    <w:pPr>
      <w:jc w:val="left"/>
    </w:pPr>
  </w:style>
  <w:style w:type="paragraph" w:customStyle="1" w:styleId="ae">
    <w:name w:val="Стиль программного кода"/>
    <w:basedOn w:val="a1"/>
    <w:next w:val="a1"/>
    <w:autoRedefine/>
    <w:qFormat/>
    <w:rsid w:val="00992E12"/>
    <w:rPr>
      <w:rFonts w:ascii="Courier New" w:hAnsi="Courier New"/>
    </w:rPr>
  </w:style>
  <w:style w:type="paragraph" w:styleId="af">
    <w:name w:val="Balloon Text"/>
    <w:basedOn w:val="a1"/>
    <w:link w:val="af0"/>
    <w:uiPriority w:val="99"/>
    <w:semiHidden/>
    <w:unhideWhenUsed/>
    <w:rsid w:val="00992E12"/>
    <w:rPr>
      <w:rFonts w:ascii="Tahoma" w:hAnsi="Tahoma" w:cs="Tahoma"/>
      <w:sz w:val="16"/>
      <w:szCs w:val="16"/>
    </w:rPr>
  </w:style>
  <w:style w:type="character" w:customStyle="1" w:styleId="af0">
    <w:name w:val="Текст выноски Знак"/>
    <w:basedOn w:val="a3"/>
    <w:link w:val="af"/>
    <w:uiPriority w:val="99"/>
    <w:semiHidden/>
    <w:rsid w:val="00992E12"/>
    <w:rPr>
      <w:rFonts w:ascii="Tahoma" w:eastAsia="Calibri" w:hAnsi="Tahoma" w:cs="Tahoma"/>
      <w:sz w:val="16"/>
      <w:szCs w:val="16"/>
    </w:rPr>
  </w:style>
  <w:style w:type="paragraph" w:styleId="af1">
    <w:name w:val="No Spacing"/>
    <w:uiPriority w:val="1"/>
    <w:qFormat/>
    <w:rsid w:val="00992E12"/>
    <w:pPr>
      <w:spacing w:after="0" w:line="240" w:lineRule="auto"/>
    </w:pPr>
    <w:rPr>
      <w:rFonts w:ascii="Calibri" w:eastAsia="Calibri" w:hAnsi="Calibri" w:cs="Times New Roman"/>
    </w:rPr>
  </w:style>
  <w:style w:type="paragraph" w:styleId="af2">
    <w:name w:val="List Paragraph"/>
    <w:basedOn w:val="a1"/>
    <w:uiPriority w:val="34"/>
    <w:qFormat/>
    <w:rsid w:val="00C05D87"/>
    <w:pPr>
      <w:contextualSpacing/>
    </w:pPr>
  </w:style>
  <w:style w:type="table" w:styleId="af3">
    <w:name w:val="Table Grid"/>
    <w:basedOn w:val="a4"/>
    <w:uiPriority w:val="39"/>
    <w:rsid w:val="0000687A"/>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
    <w:name w:val="№5 Название таблицы"/>
    <w:basedOn w:val="a7"/>
    <w:qFormat/>
    <w:rsid w:val="0000687A"/>
    <w:pPr>
      <w:keepNext w:val="0"/>
      <w:spacing w:after="200"/>
      <w:jc w:val="left"/>
    </w:pPr>
    <w:rPr>
      <w:rFonts w:eastAsiaTheme="minorHAnsi" w:cstheme="minorBidi"/>
      <w:bCs w:val="0"/>
      <w:iCs/>
      <w:szCs w:val="18"/>
    </w:rPr>
  </w:style>
  <w:style w:type="paragraph" w:styleId="af4">
    <w:name w:val="header"/>
    <w:basedOn w:val="a1"/>
    <w:link w:val="af5"/>
    <w:unhideWhenUsed/>
    <w:rsid w:val="008A38CC"/>
    <w:pPr>
      <w:tabs>
        <w:tab w:val="center" w:pos="4677"/>
        <w:tab w:val="right" w:pos="9355"/>
      </w:tabs>
    </w:pPr>
  </w:style>
  <w:style w:type="character" w:customStyle="1" w:styleId="af5">
    <w:name w:val="Верхний колонтитул Знак"/>
    <w:basedOn w:val="a3"/>
    <w:link w:val="af4"/>
    <w:rsid w:val="008A38CC"/>
    <w:rPr>
      <w:rFonts w:ascii="Times New Roman" w:eastAsia="Calibri" w:hAnsi="Times New Roman" w:cs="Times New Roman"/>
      <w:sz w:val="28"/>
    </w:rPr>
  </w:style>
  <w:style w:type="paragraph" w:styleId="af6">
    <w:name w:val="footer"/>
    <w:basedOn w:val="a1"/>
    <w:link w:val="af7"/>
    <w:uiPriority w:val="99"/>
    <w:unhideWhenUsed/>
    <w:rsid w:val="008A38CC"/>
    <w:pPr>
      <w:tabs>
        <w:tab w:val="center" w:pos="4677"/>
        <w:tab w:val="right" w:pos="9355"/>
      </w:tabs>
    </w:pPr>
  </w:style>
  <w:style w:type="character" w:customStyle="1" w:styleId="af7">
    <w:name w:val="Нижний колонтитул Знак"/>
    <w:basedOn w:val="a3"/>
    <w:link w:val="af6"/>
    <w:uiPriority w:val="99"/>
    <w:rsid w:val="008A38CC"/>
    <w:rPr>
      <w:rFonts w:ascii="Times New Roman" w:eastAsia="Calibri" w:hAnsi="Times New Roman" w:cs="Times New Roman"/>
      <w:sz w:val="28"/>
    </w:rPr>
  </w:style>
  <w:style w:type="paragraph" w:customStyle="1" w:styleId="af8">
    <w:name w:val="Код программы"/>
    <w:basedOn w:val="a2"/>
    <w:link w:val="af9"/>
    <w:qFormat/>
    <w:rsid w:val="00644C98"/>
    <w:rPr>
      <w:rFonts w:ascii="Courier New" w:hAnsi="Courier New"/>
      <w:sz w:val="26"/>
    </w:rPr>
  </w:style>
  <w:style w:type="character" w:customStyle="1" w:styleId="af9">
    <w:name w:val="Код программы Знак"/>
    <w:basedOn w:val="a3"/>
    <w:link w:val="af8"/>
    <w:rsid w:val="00644C98"/>
    <w:rPr>
      <w:rFonts w:ascii="Courier New" w:eastAsia="Calibri" w:hAnsi="Courier New" w:cs="Times New Roman"/>
      <w:sz w:val="26"/>
      <w:szCs w:val="28"/>
    </w:rPr>
  </w:style>
  <w:style w:type="paragraph" w:styleId="afa">
    <w:name w:val="Body Text Indent"/>
    <w:basedOn w:val="a1"/>
    <w:link w:val="afb"/>
    <w:rsid w:val="00F12F3D"/>
    <w:pPr>
      <w:overflowPunct w:val="0"/>
      <w:autoSpaceDE w:val="0"/>
      <w:autoSpaceDN w:val="0"/>
      <w:adjustRightInd w:val="0"/>
      <w:ind w:right="80" w:firstLine="284"/>
      <w:textAlignment w:val="baseline"/>
    </w:pPr>
    <w:rPr>
      <w:rFonts w:eastAsia="Times New Roman"/>
      <w:sz w:val="24"/>
      <w:szCs w:val="20"/>
      <w:lang w:eastAsia="ru-RU"/>
    </w:rPr>
  </w:style>
  <w:style w:type="character" w:customStyle="1" w:styleId="afb">
    <w:name w:val="Основной текст с отступом Знак"/>
    <w:basedOn w:val="a3"/>
    <w:link w:val="afa"/>
    <w:rsid w:val="00F12F3D"/>
    <w:rPr>
      <w:rFonts w:ascii="Times New Roman" w:eastAsia="Times New Roman" w:hAnsi="Times New Roman" w:cs="Times New Roman"/>
      <w:sz w:val="24"/>
      <w:szCs w:val="20"/>
      <w:lang w:eastAsia="ru-RU"/>
    </w:rPr>
  </w:style>
  <w:style w:type="paragraph" w:styleId="afc">
    <w:name w:val="Normal (Web)"/>
    <w:basedOn w:val="a1"/>
    <w:uiPriority w:val="99"/>
    <w:semiHidden/>
    <w:unhideWhenUsed/>
    <w:rsid w:val="00E821FE"/>
    <w:pPr>
      <w:spacing w:before="100" w:beforeAutospacing="1" w:after="100" w:afterAutospacing="1"/>
      <w:ind w:firstLine="0"/>
    </w:pPr>
    <w:rPr>
      <w:rFonts w:eastAsia="Times New Roman"/>
      <w:sz w:val="24"/>
      <w:szCs w:val="24"/>
      <w:lang w:eastAsia="ru-RU"/>
    </w:rPr>
  </w:style>
  <w:style w:type="character" w:styleId="afd">
    <w:name w:val="Emphasis"/>
    <w:basedOn w:val="a3"/>
    <w:uiPriority w:val="20"/>
    <w:qFormat/>
    <w:rsid w:val="00DD7FAC"/>
    <w:rPr>
      <w:i/>
      <w:iCs/>
    </w:rPr>
  </w:style>
  <w:style w:type="character" w:styleId="afe">
    <w:name w:val="annotation reference"/>
    <w:basedOn w:val="a3"/>
    <w:uiPriority w:val="99"/>
    <w:semiHidden/>
    <w:unhideWhenUsed/>
    <w:rsid w:val="00EB163F"/>
    <w:rPr>
      <w:sz w:val="16"/>
      <w:szCs w:val="16"/>
    </w:rPr>
  </w:style>
  <w:style w:type="paragraph" w:styleId="aff">
    <w:name w:val="annotation text"/>
    <w:basedOn w:val="a1"/>
    <w:link w:val="aff0"/>
    <w:uiPriority w:val="99"/>
    <w:unhideWhenUsed/>
    <w:rsid w:val="00EB163F"/>
    <w:rPr>
      <w:sz w:val="20"/>
      <w:szCs w:val="20"/>
    </w:rPr>
  </w:style>
  <w:style w:type="character" w:customStyle="1" w:styleId="aff0">
    <w:name w:val="Текст примечания Знак"/>
    <w:basedOn w:val="a3"/>
    <w:link w:val="aff"/>
    <w:uiPriority w:val="99"/>
    <w:rsid w:val="00EB163F"/>
    <w:rPr>
      <w:rFonts w:ascii="Times New Roman" w:eastAsia="Calibri" w:hAnsi="Times New Roman" w:cs="Times New Roman"/>
      <w:sz w:val="20"/>
      <w:szCs w:val="20"/>
    </w:rPr>
  </w:style>
  <w:style w:type="paragraph" w:styleId="aff1">
    <w:name w:val="annotation subject"/>
    <w:basedOn w:val="aff"/>
    <w:next w:val="aff"/>
    <w:link w:val="aff2"/>
    <w:uiPriority w:val="99"/>
    <w:semiHidden/>
    <w:unhideWhenUsed/>
    <w:rsid w:val="00EB163F"/>
    <w:rPr>
      <w:b/>
      <w:bCs/>
    </w:rPr>
  </w:style>
  <w:style w:type="character" w:customStyle="1" w:styleId="aff2">
    <w:name w:val="Тема примечания Знак"/>
    <w:basedOn w:val="aff0"/>
    <w:link w:val="aff1"/>
    <w:uiPriority w:val="99"/>
    <w:semiHidden/>
    <w:rsid w:val="00EB163F"/>
    <w:rPr>
      <w:rFonts w:ascii="Times New Roman" w:eastAsia="Calibri" w:hAnsi="Times New Roman" w:cs="Times New Roman"/>
      <w:b/>
      <w:bCs/>
      <w:sz w:val="20"/>
      <w:szCs w:val="20"/>
    </w:rPr>
  </w:style>
  <w:style w:type="paragraph" w:customStyle="1" w:styleId="aff3">
    <w:name w:val="Рисунок"/>
    <w:basedOn w:val="a1"/>
    <w:qFormat/>
    <w:rsid w:val="001F3491"/>
    <w:pPr>
      <w:ind w:firstLine="0"/>
      <w:jc w:val="center"/>
    </w:pPr>
    <w:rPr>
      <w:noProof/>
      <w:lang w:eastAsia="ru-RU"/>
    </w:rPr>
  </w:style>
  <w:style w:type="paragraph" w:customStyle="1" w:styleId="aff4">
    <w:name w:val="Титульник"/>
    <w:basedOn w:val="a1"/>
    <w:qFormat/>
    <w:rsid w:val="00CC5BAD"/>
    <w:pPr>
      <w:overflowPunct w:val="0"/>
      <w:autoSpaceDE w:val="0"/>
      <w:autoSpaceDN w:val="0"/>
      <w:adjustRightInd w:val="0"/>
      <w:ind w:firstLine="567"/>
      <w:jc w:val="center"/>
      <w:textAlignment w:val="baseline"/>
    </w:pPr>
    <w:rPr>
      <w:rFonts w:eastAsia="Times New Roman"/>
      <w:lang w:eastAsia="ru-RU"/>
    </w:rPr>
  </w:style>
  <w:style w:type="paragraph" w:customStyle="1" w:styleId="aff5">
    <w:name w:val="ТитульникТаблица"/>
    <w:basedOn w:val="aff4"/>
    <w:qFormat/>
    <w:rsid w:val="00CC5BAD"/>
    <w:pPr>
      <w:spacing w:line="260" w:lineRule="exact"/>
      <w:jc w:val="left"/>
    </w:pPr>
    <w:rPr>
      <w:i/>
    </w:rPr>
  </w:style>
  <w:style w:type="paragraph" w:customStyle="1" w:styleId="aff6">
    <w:name w:val="ТитульникЗащита"/>
    <w:basedOn w:val="a1"/>
    <w:qFormat/>
    <w:rsid w:val="00CC5BAD"/>
    <w:pPr>
      <w:widowControl/>
      <w:ind w:firstLine="0"/>
      <w:jc w:val="left"/>
    </w:pPr>
    <w:rPr>
      <w:rFonts w:eastAsia="MS Mincho"/>
      <w:szCs w:val="22"/>
    </w:rPr>
  </w:style>
  <w:style w:type="paragraph" w:customStyle="1" w:styleId="TaskMIddle">
    <w:name w:val="TaskMIddle"/>
    <w:basedOn w:val="a1"/>
    <w:qFormat/>
    <w:rsid w:val="00CC5BAD"/>
    <w:pPr>
      <w:widowControl/>
      <w:ind w:firstLine="0"/>
      <w:jc w:val="center"/>
    </w:pPr>
    <w:rPr>
      <w:rFonts w:eastAsia="MS Mincho"/>
      <w:sz w:val="24"/>
      <w:szCs w:val="24"/>
      <w:lang w:eastAsia="ru-RU"/>
    </w:rPr>
  </w:style>
  <w:style w:type="paragraph" w:customStyle="1" w:styleId="12">
    <w:name w:val="№1. Абзац. Основной текст"/>
    <w:basedOn w:val="a1"/>
    <w:qFormat/>
    <w:rsid w:val="006554B7"/>
  </w:style>
  <w:style w:type="paragraph" w:customStyle="1" w:styleId="50">
    <w:name w:val="№5. название таблицы"/>
    <w:basedOn w:val="a7"/>
    <w:qFormat/>
    <w:rsid w:val="006554B7"/>
    <w:pPr>
      <w:widowControl/>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58578">
      <w:bodyDiv w:val="1"/>
      <w:marLeft w:val="0"/>
      <w:marRight w:val="0"/>
      <w:marTop w:val="0"/>
      <w:marBottom w:val="0"/>
      <w:divBdr>
        <w:top w:val="none" w:sz="0" w:space="0" w:color="auto"/>
        <w:left w:val="none" w:sz="0" w:space="0" w:color="auto"/>
        <w:bottom w:val="none" w:sz="0" w:space="0" w:color="auto"/>
        <w:right w:val="none" w:sz="0" w:space="0" w:color="auto"/>
      </w:divBdr>
    </w:div>
    <w:div w:id="441925485">
      <w:bodyDiv w:val="1"/>
      <w:marLeft w:val="0"/>
      <w:marRight w:val="0"/>
      <w:marTop w:val="0"/>
      <w:marBottom w:val="0"/>
      <w:divBdr>
        <w:top w:val="none" w:sz="0" w:space="0" w:color="auto"/>
        <w:left w:val="none" w:sz="0" w:space="0" w:color="auto"/>
        <w:bottom w:val="none" w:sz="0" w:space="0" w:color="auto"/>
        <w:right w:val="none" w:sz="0" w:space="0" w:color="auto"/>
      </w:divBdr>
    </w:div>
    <w:div w:id="473106407">
      <w:bodyDiv w:val="1"/>
      <w:marLeft w:val="0"/>
      <w:marRight w:val="0"/>
      <w:marTop w:val="0"/>
      <w:marBottom w:val="0"/>
      <w:divBdr>
        <w:top w:val="none" w:sz="0" w:space="0" w:color="auto"/>
        <w:left w:val="none" w:sz="0" w:space="0" w:color="auto"/>
        <w:bottom w:val="none" w:sz="0" w:space="0" w:color="auto"/>
        <w:right w:val="none" w:sz="0" w:space="0" w:color="auto"/>
      </w:divBdr>
    </w:div>
    <w:div w:id="550921197">
      <w:bodyDiv w:val="1"/>
      <w:marLeft w:val="0"/>
      <w:marRight w:val="0"/>
      <w:marTop w:val="0"/>
      <w:marBottom w:val="0"/>
      <w:divBdr>
        <w:top w:val="none" w:sz="0" w:space="0" w:color="auto"/>
        <w:left w:val="none" w:sz="0" w:space="0" w:color="auto"/>
        <w:bottom w:val="none" w:sz="0" w:space="0" w:color="auto"/>
        <w:right w:val="none" w:sz="0" w:space="0" w:color="auto"/>
      </w:divBdr>
    </w:div>
    <w:div w:id="552734766">
      <w:bodyDiv w:val="1"/>
      <w:marLeft w:val="0"/>
      <w:marRight w:val="0"/>
      <w:marTop w:val="0"/>
      <w:marBottom w:val="0"/>
      <w:divBdr>
        <w:top w:val="none" w:sz="0" w:space="0" w:color="auto"/>
        <w:left w:val="none" w:sz="0" w:space="0" w:color="auto"/>
        <w:bottom w:val="none" w:sz="0" w:space="0" w:color="auto"/>
        <w:right w:val="none" w:sz="0" w:space="0" w:color="auto"/>
      </w:divBdr>
    </w:div>
    <w:div w:id="743375612">
      <w:bodyDiv w:val="1"/>
      <w:marLeft w:val="0"/>
      <w:marRight w:val="0"/>
      <w:marTop w:val="0"/>
      <w:marBottom w:val="0"/>
      <w:divBdr>
        <w:top w:val="none" w:sz="0" w:space="0" w:color="auto"/>
        <w:left w:val="none" w:sz="0" w:space="0" w:color="auto"/>
        <w:bottom w:val="none" w:sz="0" w:space="0" w:color="auto"/>
        <w:right w:val="none" w:sz="0" w:space="0" w:color="auto"/>
      </w:divBdr>
    </w:div>
    <w:div w:id="912475202">
      <w:bodyDiv w:val="1"/>
      <w:marLeft w:val="0"/>
      <w:marRight w:val="0"/>
      <w:marTop w:val="0"/>
      <w:marBottom w:val="0"/>
      <w:divBdr>
        <w:top w:val="none" w:sz="0" w:space="0" w:color="auto"/>
        <w:left w:val="none" w:sz="0" w:space="0" w:color="auto"/>
        <w:bottom w:val="none" w:sz="0" w:space="0" w:color="auto"/>
        <w:right w:val="none" w:sz="0" w:space="0" w:color="auto"/>
      </w:divBdr>
    </w:div>
    <w:div w:id="1063405427">
      <w:bodyDiv w:val="1"/>
      <w:marLeft w:val="0"/>
      <w:marRight w:val="0"/>
      <w:marTop w:val="0"/>
      <w:marBottom w:val="0"/>
      <w:divBdr>
        <w:top w:val="none" w:sz="0" w:space="0" w:color="auto"/>
        <w:left w:val="none" w:sz="0" w:space="0" w:color="auto"/>
        <w:bottom w:val="none" w:sz="0" w:space="0" w:color="auto"/>
        <w:right w:val="none" w:sz="0" w:space="0" w:color="auto"/>
      </w:divBdr>
    </w:div>
    <w:div w:id="1114136453">
      <w:bodyDiv w:val="1"/>
      <w:marLeft w:val="0"/>
      <w:marRight w:val="0"/>
      <w:marTop w:val="0"/>
      <w:marBottom w:val="0"/>
      <w:divBdr>
        <w:top w:val="none" w:sz="0" w:space="0" w:color="auto"/>
        <w:left w:val="none" w:sz="0" w:space="0" w:color="auto"/>
        <w:bottom w:val="none" w:sz="0" w:space="0" w:color="auto"/>
        <w:right w:val="none" w:sz="0" w:space="0" w:color="auto"/>
      </w:divBdr>
    </w:div>
    <w:div w:id="1127045729">
      <w:bodyDiv w:val="1"/>
      <w:marLeft w:val="0"/>
      <w:marRight w:val="0"/>
      <w:marTop w:val="0"/>
      <w:marBottom w:val="0"/>
      <w:divBdr>
        <w:top w:val="none" w:sz="0" w:space="0" w:color="auto"/>
        <w:left w:val="none" w:sz="0" w:space="0" w:color="auto"/>
        <w:bottom w:val="none" w:sz="0" w:space="0" w:color="auto"/>
        <w:right w:val="none" w:sz="0" w:space="0" w:color="auto"/>
      </w:divBdr>
    </w:div>
    <w:div w:id="1275089121">
      <w:bodyDiv w:val="1"/>
      <w:marLeft w:val="0"/>
      <w:marRight w:val="0"/>
      <w:marTop w:val="0"/>
      <w:marBottom w:val="0"/>
      <w:divBdr>
        <w:top w:val="none" w:sz="0" w:space="0" w:color="auto"/>
        <w:left w:val="none" w:sz="0" w:space="0" w:color="auto"/>
        <w:bottom w:val="none" w:sz="0" w:space="0" w:color="auto"/>
        <w:right w:val="none" w:sz="0" w:space="0" w:color="auto"/>
      </w:divBdr>
    </w:div>
    <w:div w:id="1535537414">
      <w:bodyDiv w:val="1"/>
      <w:marLeft w:val="0"/>
      <w:marRight w:val="0"/>
      <w:marTop w:val="0"/>
      <w:marBottom w:val="0"/>
      <w:divBdr>
        <w:top w:val="none" w:sz="0" w:space="0" w:color="auto"/>
        <w:left w:val="none" w:sz="0" w:space="0" w:color="auto"/>
        <w:bottom w:val="none" w:sz="0" w:space="0" w:color="auto"/>
        <w:right w:val="none" w:sz="0" w:space="0" w:color="auto"/>
      </w:divBdr>
    </w:div>
    <w:div w:id="1787432941">
      <w:bodyDiv w:val="1"/>
      <w:marLeft w:val="0"/>
      <w:marRight w:val="0"/>
      <w:marTop w:val="0"/>
      <w:marBottom w:val="0"/>
      <w:divBdr>
        <w:top w:val="none" w:sz="0" w:space="0" w:color="auto"/>
        <w:left w:val="none" w:sz="0" w:space="0" w:color="auto"/>
        <w:bottom w:val="none" w:sz="0" w:space="0" w:color="auto"/>
        <w:right w:val="none" w:sz="0" w:space="0" w:color="auto"/>
      </w:divBdr>
    </w:div>
    <w:div w:id="1912346457">
      <w:bodyDiv w:val="1"/>
      <w:marLeft w:val="0"/>
      <w:marRight w:val="0"/>
      <w:marTop w:val="0"/>
      <w:marBottom w:val="0"/>
      <w:divBdr>
        <w:top w:val="none" w:sz="0" w:space="0" w:color="auto"/>
        <w:left w:val="none" w:sz="0" w:space="0" w:color="auto"/>
        <w:bottom w:val="none" w:sz="0" w:space="0" w:color="auto"/>
        <w:right w:val="none" w:sz="0" w:space="0" w:color="auto"/>
      </w:divBdr>
    </w:div>
    <w:div w:id="1915627677">
      <w:bodyDiv w:val="1"/>
      <w:marLeft w:val="0"/>
      <w:marRight w:val="0"/>
      <w:marTop w:val="0"/>
      <w:marBottom w:val="0"/>
      <w:divBdr>
        <w:top w:val="none" w:sz="0" w:space="0" w:color="auto"/>
        <w:left w:val="none" w:sz="0" w:space="0" w:color="auto"/>
        <w:bottom w:val="none" w:sz="0" w:space="0" w:color="auto"/>
        <w:right w:val="none" w:sz="0" w:space="0" w:color="auto"/>
      </w:divBdr>
    </w:div>
    <w:div w:id="1937589980">
      <w:bodyDiv w:val="1"/>
      <w:marLeft w:val="0"/>
      <w:marRight w:val="0"/>
      <w:marTop w:val="0"/>
      <w:marBottom w:val="0"/>
      <w:divBdr>
        <w:top w:val="none" w:sz="0" w:space="0" w:color="auto"/>
        <w:left w:val="none" w:sz="0" w:space="0" w:color="auto"/>
        <w:bottom w:val="none" w:sz="0" w:space="0" w:color="auto"/>
        <w:right w:val="none" w:sz="0" w:space="0" w:color="auto"/>
      </w:divBdr>
      <w:divsChild>
        <w:div w:id="56903500">
          <w:marLeft w:val="0"/>
          <w:marRight w:val="0"/>
          <w:marTop w:val="0"/>
          <w:marBottom w:val="0"/>
          <w:divBdr>
            <w:top w:val="none" w:sz="0" w:space="0" w:color="auto"/>
            <w:left w:val="none" w:sz="0" w:space="0" w:color="auto"/>
            <w:bottom w:val="none" w:sz="0" w:space="0" w:color="auto"/>
            <w:right w:val="none" w:sz="0" w:space="0" w:color="auto"/>
          </w:divBdr>
        </w:div>
        <w:div w:id="112403920">
          <w:marLeft w:val="0"/>
          <w:marRight w:val="0"/>
          <w:marTop w:val="0"/>
          <w:marBottom w:val="0"/>
          <w:divBdr>
            <w:top w:val="none" w:sz="0" w:space="0" w:color="auto"/>
            <w:left w:val="none" w:sz="0" w:space="0" w:color="auto"/>
            <w:bottom w:val="none" w:sz="0" w:space="0" w:color="auto"/>
            <w:right w:val="none" w:sz="0" w:space="0" w:color="auto"/>
          </w:divBdr>
        </w:div>
        <w:div w:id="136145123">
          <w:marLeft w:val="0"/>
          <w:marRight w:val="0"/>
          <w:marTop w:val="0"/>
          <w:marBottom w:val="0"/>
          <w:divBdr>
            <w:top w:val="none" w:sz="0" w:space="0" w:color="auto"/>
            <w:left w:val="none" w:sz="0" w:space="0" w:color="auto"/>
            <w:bottom w:val="none" w:sz="0" w:space="0" w:color="auto"/>
            <w:right w:val="none" w:sz="0" w:space="0" w:color="auto"/>
          </w:divBdr>
        </w:div>
        <w:div w:id="402223904">
          <w:marLeft w:val="0"/>
          <w:marRight w:val="0"/>
          <w:marTop w:val="0"/>
          <w:marBottom w:val="0"/>
          <w:divBdr>
            <w:top w:val="none" w:sz="0" w:space="0" w:color="auto"/>
            <w:left w:val="none" w:sz="0" w:space="0" w:color="auto"/>
            <w:bottom w:val="none" w:sz="0" w:space="0" w:color="auto"/>
            <w:right w:val="none" w:sz="0" w:space="0" w:color="auto"/>
          </w:divBdr>
        </w:div>
        <w:div w:id="567230876">
          <w:marLeft w:val="0"/>
          <w:marRight w:val="0"/>
          <w:marTop w:val="0"/>
          <w:marBottom w:val="0"/>
          <w:divBdr>
            <w:top w:val="none" w:sz="0" w:space="0" w:color="auto"/>
            <w:left w:val="none" w:sz="0" w:space="0" w:color="auto"/>
            <w:bottom w:val="none" w:sz="0" w:space="0" w:color="auto"/>
            <w:right w:val="none" w:sz="0" w:space="0" w:color="auto"/>
          </w:divBdr>
        </w:div>
        <w:div w:id="577793321">
          <w:marLeft w:val="0"/>
          <w:marRight w:val="0"/>
          <w:marTop w:val="0"/>
          <w:marBottom w:val="0"/>
          <w:divBdr>
            <w:top w:val="none" w:sz="0" w:space="0" w:color="auto"/>
            <w:left w:val="none" w:sz="0" w:space="0" w:color="auto"/>
            <w:bottom w:val="none" w:sz="0" w:space="0" w:color="auto"/>
            <w:right w:val="none" w:sz="0" w:space="0" w:color="auto"/>
          </w:divBdr>
        </w:div>
        <w:div w:id="618412366">
          <w:marLeft w:val="0"/>
          <w:marRight w:val="0"/>
          <w:marTop w:val="0"/>
          <w:marBottom w:val="0"/>
          <w:divBdr>
            <w:top w:val="none" w:sz="0" w:space="0" w:color="auto"/>
            <w:left w:val="none" w:sz="0" w:space="0" w:color="auto"/>
            <w:bottom w:val="none" w:sz="0" w:space="0" w:color="auto"/>
            <w:right w:val="none" w:sz="0" w:space="0" w:color="auto"/>
          </w:divBdr>
        </w:div>
        <w:div w:id="761948843">
          <w:marLeft w:val="0"/>
          <w:marRight w:val="0"/>
          <w:marTop w:val="0"/>
          <w:marBottom w:val="0"/>
          <w:divBdr>
            <w:top w:val="none" w:sz="0" w:space="0" w:color="auto"/>
            <w:left w:val="none" w:sz="0" w:space="0" w:color="auto"/>
            <w:bottom w:val="none" w:sz="0" w:space="0" w:color="auto"/>
            <w:right w:val="none" w:sz="0" w:space="0" w:color="auto"/>
          </w:divBdr>
        </w:div>
        <w:div w:id="805393844">
          <w:marLeft w:val="0"/>
          <w:marRight w:val="0"/>
          <w:marTop w:val="0"/>
          <w:marBottom w:val="0"/>
          <w:divBdr>
            <w:top w:val="none" w:sz="0" w:space="0" w:color="auto"/>
            <w:left w:val="none" w:sz="0" w:space="0" w:color="auto"/>
            <w:bottom w:val="none" w:sz="0" w:space="0" w:color="auto"/>
            <w:right w:val="none" w:sz="0" w:space="0" w:color="auto"/>
          </w:divBdr>
        </w:div>
        <w:div w:id="819687672">
          <w:marLeft w:val="0"/>
          <w:marRight w:val="0"/>
          <w:marTop w:val="0"/>
          <w:marBottom w:val="0"/>
          <w:divBdr>
            <w:top w:val="none" w:sz="0" w:space="0" w:color="auto"/>
            <w:left w:val="none" w:sz="0" w:space="0" w:color="auto"/>
            <w:bottom w:val="none" w:sz="0" w:space="0" w:color="auto"/>
            <w:right w:val="none" w:sz="0" w:space="0" w:color="auto"/>
          </w:divBdr>
        </w:div>
        <w:div w:id="830176346">
          <w:marLeft w:val="0"/>
          <w:marRight w:val="0"/>
          <w:marTop w:val="0"/>
          <w:marBottom w:val="0"/>
          <w:divBdr>
            <w:top w:val="none" w:sz="0" w:space="0" w:color="auto"/>
            <w:left w:val="none" w:sz="0" w:space="0" w:color="auto"/>
            <w:bottom w:val="none" w:sz="0" w:space="0" w:color="auto"/>
            <w:right w:val="none" w:sz="0" w:space="0" w:color="auto"/>
          </w:divBdr>
        </w:div>
        <w:div w:id="843976874">
          <w:marLeft w:val="0"/>
          <w:marRight w:val="0"/>
          <w:marTop w:val="0"/>
          <w:marBottom w:val="0"/>
          <w:divBdr>
            <w:top w:val="none" w:sz="0" w:space="0" w:color="auto"/>
            <w:left w:val="none" w:sz="0" w:space="0" w:color="auto"/>
            <w:bottom w:val="none" w:sz="0" w:space="0" w:color="auto"/>
            <w:right w:val="none" w:sz="0" w:space="0" w:color="auto"/>
          </w:divBdr>
        </w:div>
        <w:div w:id="894664067">
          <w:marLeft w:val="0"/>
          <w:marRight w:val="0"/>
          <w:marTop w:val="0"/>
          <w:marBottom w:val="0"/>
          <w:divBdr>
            <w:top w:val="none" w:sz="0" w:space="0" w:color="auto"/>
            <w:left w:val="none" w:sz="0" w:space="0" w:color="auto"/>
            <w:bottom w:val="none" w:sz="0" w:space="0" w:color="auto"/>
            <w:right w:val="none" w:sz="0" w:space="0" w:color="auto"/>
          </w:divBdr>
        </w:div>
        <w:div w:id="1092551707">
          <w:marLeft w:val="0"/>
          <w:marRight w:val="0"/>
          <w:marTop w:val="0"/>
          <w:marBottom w:val="0"/>
          <w:divBdr>
            <w:top w:val="none" w:sz="0" w:space="0" w:color="auto"/>
            <w:left w:val="none" w:sz="0" w:space="0" w:color="auto"/>
            <w:bottom w:val="none" w:sz="0" w:space="0" w:color="auto"/>
            <w:right w:val="none" w:sz="0" w:space="0" w:color="auto"/>
          </w:divBdr>
        </w:div>
        <w:div w:id="1122118322">
          <w:marLeft w:val="0"/>
          <w:marRight w:val="0"/>
          <w:marTop w:val="0"/>
          <w:marBottom w:val="0"/>
          <w:divBdr>
            <w:top w:val="none" w:sz="0" w:space="0" w:color="auto"/>
            <w:left w:val="none" w:sz="0" w:space="0" w:color="auto"/>
            <w:bottom w:val="none" w:sz="0" w:space="0" w:color="auto"/>
            <w:right w:val="none" w:sz="0" w:space="0" w:color="auto"/>
          </w:divBdr>
        </w:div>
        <w:div w:id="1257859258">
          <w:marLeft w:val="0"/>
          <w:marRight w:val="0"/>
          <w:marTop w:val="0"/>
          <w:marBottom w:val="0"/>
          <w:divBdr>
            <w:top w:val="none" w:sz="0" w:space="0" w:color="auto"/>
            <w:left w:val="none" w:sz="0" w:space="0" w:color="auto"/>
            <w:bottom w:val="none" w:sz="0" w:space="0" w:color="auto"/>
            <w:right w:val="none" w:sz="0" w:space="0" w:color="auto"/>
          </w:divBdr>
        </w:div>
        <w:div w:id="1388995822">
          <w:marLeft w:val="0"/>
          <w:marRight w:val="0"/>
          <w:marTop w:val="0"/>
          <w:marBottom w:val="0"/>
          <w:divBdr>
            <w:top w:val="none" w:sz="0" w:space="0" w:color="auto"/>
            <w:left w:val="none" w:sz="0" w:space="0" w:color="auto"/>
            <w:bottom w:val="none" w:sz="0" w:space="0" w:color="auto"/>
            <w:right w:val="none" w:sz="0" w:space="0" w:color="auto"/>
          </w:divBdr>
        </w:div>
        <w:div w:id="1494762939">
          <w:marLeft w:val="0"/>
          <w:marRight w:val="0"/>
          <w:marTop w:val="0"/>
          <w:marBottom w:val="0"/>
          <w:divBdr>
            <w:top w:val="none" w:sz="0" w:space="0" w:color="auto"/>
            <w:left w:val="none" w:sz="0" w:space="0" w:color="auto"/>
            <w:bottom w:val="none" w:sz="0" w:space="0" w:color="auto"/>
            <w:right w:val="none" w:sz="0" w:space="0" w:color="auto"/>
          </w:divBdr>
        </w:div>
        <w:div w:id="1582761291">
          <w:marLeft w:val="0"/>
          <w:marRight w:val="0"/>
          <w:marTop w:val="0"/>
          <w:marBottom w:val="0"/>
          <w:divBdr>
            <w:top w:val="none" w:sz="0" w:space="0" w:color="auto"/>
            <w:left w:val="none" w:sz="0" w:space="0" w:color="auto"/>
            <w:bottom w:val="none" w:sz="0" w:space="0" w:color="auto"/>
            <w:right w:val="none" w:sz="0" w:space="0" w:color="auto"/>
          </w:divBdr>
        </w:div>
        <w:div w:id="1623851161">
          <w:marLeft w:val="0"/>
          <w:marRight w:val="0"/>
          <w:marTop w:val="0"/>
          <w:marBottom w:val="0"/>
          <w:divBdr>
            <w:top w:val="none" w:sz="0" w:space="0" w:color="auto"/>
            <w:left w:val="none" w:sz="0" w:space="0" w:color="auto"/>
            <w:bottom w:val="none" w:sz="0" w:space="0" w:color="auto"/>
            <w:right w:val="none" w:sz="0" w:space="0" w:color="auto"/>
          </w:divBdr>
        </w:div>
        <w:div w:id="1890994129">
          <w:marLeft w:val="0"/>
          <w:marRight w:val="0"/>
          <w:marTop w:val="0"/>
          <w:marBottom w:val="0"/>
          <w:divBdr>
            <w:top w:val="none" w:sz="0" w:space="0" w:color="auto"/>
            <w:left w:val="none" w:sz="0" w:space="0" w:color="auto"/>
            <w:bottom w:val="none" w:sz="0" w:space="0" w:color="auto"/>
            <w:right w:val="none" w:sz="0" w:space="0" w:color="auto"/>
          </w:divBdr>
        </w:div>
        <w:div w:id="1929148390">
          <w:marLeft w:val="0"/>
          <w:marRight w:val="0"/>
          <w:marTop w:val="0"/>
          <w:marBottom w:val="0"/>
          <w:divBdr>
            <w:top w:val="none" w:sz="0" w:space="0" w:color="auto"/>
            <w:left w:val="none" w:sz="0" w:space="0" w:color="auto"/>
            <w:bottom w:val="none" w:sz="0" w:space="0" w:color="auto"/>
            <w:right w:val="none" w:sz="0" w:space="0" w:color="auto"/>
          </w:divBdr>
        </w:div>
        <w:div w:id="1959020760">
          <w:marLeft w:val="0"/>
          <w:marRight w:val="0"/>
          <w:marTop w:val="0"/>
          <w:marBottom w:val="0"/>
          <w:divBdr>
            <w:top w:val="none" w:sz="0" w:space="0" w:color="auto"/>
            <w:left w:val="none" w:sz="0" w:space="0" w:color="auto"/>
            <w:bottom w:val="none" w:sz="0" w:space="0" w:color="auto"/>
            <w:right w:val="none" w:sz="0" w:space="0" w:color="auto"/>
          </w:divBdr>
        </w:div>
        <w:div w:id="1995907294">
          <w:marLeft w:val="0"/>
          <w:marRight w:val="0"/>
          <w:marTop w:val="0"/>
          <w:marBottom w:val="0"/>
          <w:divBdr>
            <w:top w:val="none" w:sz="0" w:space="0" w:color="auto"/>
            <w:left w:val="none" w:sz="0" w:space="0" w:color="auto"/>
            <w:bottom w:val="none" w:sz="0" w:space="0" w:color="auto"/>
            <w:right w:val="none" w:sz="0" w:space="0" w:color="auto"/>
          </w:divBdr>
        </w:div>
        <w:div w:id="2020424697">
          <w:marLeft w:val="0"/>
          <w:marRight w:val="0"/>
          <w:marTop w:val="0"/>
          <w:marBottom w:val="0"/>
          <w:divBdr>
            <w:top w:val="none" w:sz="0" w:space="0" w:color="auto"/>
            <w:left w:val="none" w:sz="0" w:space="0" w:color="auto"/>
            <w:bottom w:val="none" w:sz="0" w:space="0" w:color="auto"/>
            <w:right w:val="none" w:sz="0" w:space="0" w:color="auto"/>
          </w:divBdr>
        </w:div>
        <w:div w:id="2075543404">
          <w:marLeft w:val="0"/>
          <w:marRight w:val="0"/>
          <w:marTop w:val="0"/>
          <w:marBottom w:val="0"/>
          <w:divBdr>
            <w:top w:val="none" w:sz="0" w:space="0" w:color="auto"/>
            <w:left w:val="none" w:sz="0" w:space="0" w:color="auto"/>
            <w:bottom w:val="none" w:sz="0" w:space="0" w:color="auto"/>
            <w:right w:val="none" w:sz="0" w:space="0" w:color="auto"/>
          </w:divBdr>
        </w:div>
      </w:divsChild>
    </w:div>
    <w:div w:id="196958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wmf"/><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29.wmf"/><Relationship Id="rId50" Type="http://schemas.openxmlformats.org/officeDocument/2006/relationships/oleObject" Target="embeddings/oleObject9.bin"/><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file:///C:\Users\grish\Desktop\diplom.vsd"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4.wmf"/><Relationship Id="rId40" Type="http://schemas.openxmlformats.org/officeDocument/2006/relationships/oleObject" Target="embeddings/oleObject4.bin"/><Relationship Id="rId45" Type="http://schemas.openxmlformats.org/officeDocument/2006/relationships/image" Target="media/image28.wmf"/><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oleObject" Target="file:///C:\Users\grish\Desktop\diplom.vsd" TargetMode="External"/><Relationship Id="rId44" Type="http://schemas.openxmlformats.org/officeDocument/2006/relationships/oleObject" Target="embeddings/oleObject6.bin"/><Relationship Id="rId52" Type="http://schemas.openxmlformats.org/officeDocument/2006/relationships/oleObject" Target="embeddings/oleObject10.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emf"/><Relationship Id="rId35" Type="http://schemas.openxmlformats.org/officeDocument/2006/relationships/image" Target="media/image23.wmf"/><Relationship Id="rId43" Type="http://schemas.openxmlformats.org/officeDocument/2006/relationships/image" Target="media/image27.wmf"/><Relationship Id="rId48" Type="http://schemas.openxmlformats.org/officeDocument/2006/relationships/oleObject" Target="embeddings/oleObject8.bin"/><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1.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3.bin"/><Relationship Id="rId46" Type="http://schemas.openxmlformats.org/officeDocument/2006/relationships/oleObject" Target="embeddings/oleObject7.bin"/><Relationship Id="rId20" Type="http://schemas.openxmlformats.org/officeDocument/2006/relationships/image" Target="media/image11.png"/><Relationship Id="rId41" Type="http://schemas.openxmlformats.org/officeDocument/2006/relationships/image" Target="media/image26.w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oleObject" Target="embeddings/oleObject2.bin"/><Relationship Id="rId49" Type="http://schemas.openxmlformats.org/officeDocument/2006/relationships/image" Target="media/image3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5B8BB-A636-46CF-B1E6-9BDD33D9E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17922</TotalTime>
  <Pages>47</Pages>
  <Words>8063</Words>
  <Characters>45964</Characters>
  <Application>Microsoft Office Word</Application>
  <DocSecurity>0</DocSecurity>
  <Lines>383</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grishynanash@gmail.com</cp:lastModifiedBy>
  <cp:revision>29</cp:revision>
  <dcterms:created xsi:type="dcterms:W3CDTF">2020-12-12T16:07:00Z</dcterms:created>
  <dcterms:modified xsi:type="dcterms:W3CDTF">2023-05-23T12:52:00Z</dcterms:modified>
</cp:coreProperties>
</file>